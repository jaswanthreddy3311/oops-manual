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BC8C43" w14:textId="4532CEF9" w:rsidR="002109B4" w:rsidRDefault="002109B4">
      <w:pPr>
        <w:spacing w:after="0" w:line="240" w:lineRule="auto"/>
        <w:ind w:left="0" w:right="0" w:firstLine="0"/>
        <w:jc w:val="center"/>
        <w:rPr>
          <w:b/>
          <w:sz w:val="33"/>
        </w:rPr>
      </w:pPr>
    </w:p>
    <w:p w14:paraId="265DC93F" w14:textId="77777777" w:rsidR="002109B4" w:rsidRDefault="00C80360">
      <w:pPr>
        <w:spacing w:after="0" w:line="240" w:lineRule="auto"/>
        <w:ind w:left="0" w:right="0" w:firstLine="0"/>
        <w:jc w:val="center"/>
      </w:pPr>
      <w:r>
        <w:rPr>
          <w:b/>
          <w:sz w:val="33"/>
        </w:rPr>
        <w:t>23CSE111</w:t>
      </w:r>
    </w:p>
    <w:p w14:paraId="76FE46BB" w14:textId="77777777" w:rsidR="002109B4" w:rsidRDefault="002109B4">
      <w:pPr>
        <w:spacing w:after="51" w:line="240" w:lineRule="auto"/>
        <w:ind w:left="0" w:right="0" w:firstLine="0"/>
        <w:jc w:val="center"/>
      </w:pPr>
    </w:p>
    <w:p w14:paraId="13EC73C4" w14:textId="77777777" w:rsidR="002109B4" w:rsidRDefault="00C80360">
      <w:pPr>
        <w:spacing w:after="0" w:line="240" w:lineRule="auto"/>
        <w:ind w:left="0" w:right="0" w:firstLine="0"/>
        <w:jc w:val="center"/>
        <w:rPr>
          <w:sz w:val="33"/>
          <w:szCs w:val="33"/>
        </w:rPr>
      </w:pPr>
      <w:r>
        <w:rPr>
          <w:sz w:val="33"/>
          <w:szCs w:val="33"/>
        </w:rPr>
        <w:t>OOPS</w:t>
      </w:r>
    </w:p>
    <w:p w14:paraId="7121D52E" w14:textId="77777777" w:rsidR="002109B4" w:rsidRDefault="00C80360">
      <w:pPr>
        <w:spacing w:before="240" w:after="0" w:line="240" w:lineRule="auto"/>
        <w:ind w:left="0" w:right="0" w:firstLine="0"/>
        <w:jc w:val="center"/>
        <w:rPr>
          <w:sz w:val="33"/>
          <w:szCs w:val="33"/>
        </w:rPr>
      </w:pPr>
      <w:r>
        <w:rPr>
          <w:sz w:val="33"/>
          <w:szCs w:val="33"/>
        </w:rPr>
        <w:t>(Object Oriented Programming System)</w:t>
      </w:r>
    </w:p>
    <w:p w14:paraId="39FC41A5" w14:textId="77777777" w:rsidR="002109B4" w:rsidRDefault="002109B4">
      <w:pPr>
        <w:spacing w:after="0" w:line="240" w:lineRule="auto"/>
        <w:ind w:left="0" w:right="0" w:firstLine="0"/>
        <w:jc w:val="center"/>
        <w:rPr>
          <w:sz w:val="33"/>
          <w:szCs w:val="33"/>
        </w:rPr>
      </w:pPr>
    </w:p>
    <w:p w14:paraId="1D6F1B34" w14:textId="77777777" w:rsidR="002109B4" w:rsidRDefault="002109B4">
      <w:pPr>
        <w:spacing w:after="0" w:line="240" w:lineRule="auto"/>
        <w:ind w:left="0" w:right="249" w:firstLine="0"/>
        <w:jc w:val="center"/>
        <w:rPr>
          <w:b/>
          <w:sz w:val="33"/>
        </w:rPr>
      </w:pPr>
    </w:p>
    <w:p w14:paraId="4A735F93" w14:textId="77777777" w:rsidR="002109B4" w:rsidRDefault="002109B4">
      <w:pPr>
        <w:spacing w:after="0" w:line="240" w:lineRule="auto"/>
        <w:ind w:left="0" w:right="249" w:firstLine="0"/>
        <w:jc w:val="center"/>
        <w:rPr>
          <w:b/>
          <w:sz w:val="33"/>
        </w:rPr>
      </w:pPr>
    </w:p>
    <w:p w14:paraId="47266165" w14:textId="77777777" w:rsidR="002109B4" w:rsidRDefault="00C80360">
      <w:pPr>
        <w:spacing w:after="0" w:line="240" w:lineRule="auto"/>
        <w:ind w:left="0" w:right="249" w:firstLine="0"/>
        <w:jc w:val="center"/>
        <w:rPr>
          <w:b/>
          <w:sz w:val="33"/>
        </w:rPr>
      </w:pPr>
      <w:r>
        <w:rPr>
          <w:b/>
          <w:sz w:val="33"/>
        </w:rPr>
        <w:t>LAB MANUAL</w:t>
      </w:r>
    </w:p>
    <w:p w14:paraId="2673351D" w14:textId="77777777" w:rsidR="002109B4" w:rsidRDefault="002109B4">
      <w:pPr>
        <w:spacing w:after="0" w:line="240" w:lineRule="auto"/>
        <w:ind w:left="0" w:right="0" w:firstLine="0"/>
        <w:jc w:val="center"/>
      </w:pPr>
    </w:p>
    <w:p w14:paraId="2CC94FB6" w14:textId="77777777" w:rsidR="002109B4" w:rsidRDefault="002109B4">
      <w:pPr>
        <w:spacing w:after="0" w:line="240" w:lineRule="auto"/>
        <w:ind w:left="0" w:right="0" w:firstLine="0"/>
        <w:jc w:val="center"/>
      </w:pPr>
    </w:p>
    <w:p w14:paraId="4203B91B" w14:textId="77777777" w:rsidR="002109B4" w:rsidRDefault="002109B4">
      <w:pPr>
        <w:spacing w:after="0" w:line="240" w:lineRule="auto"/>
        <w:ind w:left="0" w:right="0" w:firstLine="0"/>
        <w:jc w:val="center"/>
      </w:pPr>
    </w:p>
    <w:p w14:paraId="23E11F4C" w14:textId="77777777" w:rsidR="002109B4" w:rsidRDefault="002109B4">
      <w:pPr>
        <w:spacing w:after="84" w:line="240" w:lineRule="auto"/>
        <w:ind w:left="0" w:right="0" w:firstLine="0"/>
        <w:jc w:val="center"/>
      </w:pPr>
    </w:p>
    <w:p w14:paraId="0E7A5BF6" w14:textId="77777777" w:rsidR="002109B4" w:rsidRDefault="002109B4">
      <w:pPr>
        <w:spacing w:after="0" w:line="240" w:lineRule="auto"/>
        <w:ind w:left="0" w:right="0" w:firstLine="0"/>
        <w:jc w:val="center"/>
      </w:pPr>
    </w:p>
    <w:p w14:paraId="0726AC6F" w14:textId="77777777" w:rsidR="002109B4" w:rsidRDefault="00C80360">
      <w:pPr>
        <w:spacing w:line="240" w:lineRule="auto"/>
        <w:ind w:right="0"/>
        <w:jc w:val="center"/>
      </w:pPr>
      <w:r>
        <w:rPr>
          <w:noProof/>
        </w:rPr>
        <w:drawing>
          <wp:inline distT="0" distB="0" distL="0" distR="0" wp14:anchorId="06102365" wp14:editId="342A7B43">
            <wp:extent cx="3388360" cy="755015"/>
            <wp:effectExtent l="0" t="0" r="0" b="0"/>
            <wp:docPr id="84" name="Picture 84" descr="A logo with pink letter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logo with pink letter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8487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DD69" w14:textId="77777777" w:rsidR="002109B4" w:rsidRDefault="002109B4">
      <w:pPr>
        <w:spacing w:after="141" w:line="240" w:lineRule="auto"/>
        <w:ind w:left="0" w:right="0" w:firstLine="0"/>
        <w:jc w:val="center"/>
        <w:rPr>
          <w:b/>
          <w:sz w:val="26"/>
        </w:rPr>
      </w:pPr>
    </w:p>
    <w:p w14:paraId="4F880319" w14:textId="77777777" w:rsidR="002109B4" w:rsidRDefault="002109B4">
      <w:pPr>
        <w:spacing w:after="141" w:line="240" w:lineRule="auto"/>
        <w:ind w:left="0" w:right="0" w:firstLine="0"/>
        <w:jc w:val="center"/>
        <w:rPr>
          <w:b/>
          <w:sz w:val="26"/>
        </w:rPr>
      </w:pPr>
    </w:p>
    <w:p w14:paraId="2FEBBCF6" w14:textId="77777777" w:rsidR="002109B4" w:rsidRDefault="002109B4">
      <w:pPr>
        <w:spacing w:after="141" w:line="240" w:lineRule="auto"/>
        <w:ind w:left="0" w:right="0" w:firstLine="0"/>
        <w:jc w:val="center"/>
        <w:rPr>
          <w:b/>
          <w:sz w:val="26"/>
        </w:rPr>
      </w:pPr>
    </w:p>
    <w:p w14:paraId="01BCEBE8" w14:textId="77777777" w:rsidR="002109B4" w:rsidRDefault="00C80360">
      <w:pPr>
        <w:spacing w:after="141" w:line="240" w:lineRule="auto"/>
        <w:ind w:left="0" w:right="0" w:firstLine="0"/>
        <w:jc w:val="center"/>
      </w:pPr>
      <w:r>
        <w:rPr>
          <w:b/>
          <w:sz w:val="26"/>
        </w:rPr>
        <w:t>Department of CSE</w:t>
      </w:r>
    </w:p>
    <w:p w14:paraId="47B2E225" w14:textId="77777777" w:rsidR="002109B4" w:rsidRDefault="00C80360">
      <w:pPr>
        <w:spacing w:after="141" w:line="240" w:lineRule="auto"/>
        <w:ind w:left="0" w:right="0" w:firstLine="0"/>
        <w:jc w:val="center"/>
      </w:pPr>
      <w:r>
        <w:rPr>
          <w:b/>
          <w:sz w:val="26"/>
        </w:rPr>
        <w:t>Amrita School of Engineering</w:t>
      </w:r>
    </w:p>
    <w:p w14:paraId="349A8E7F" w14:textId="77777777" w:rsidR="002109B4" w:rsidRDefault="00C80360">
      <w:pPr>
        <w:spacing w:after="0" w:line="240" w:lineRule="auto"/>
        <w:ind w:left="0" w:right="0" w:firstLine="0"/>
        <w:jc w:val="center"/>
      </w:pPr>
      <w:r>
        <w:rPr>
          <w:b/>
          <w:sz w:val="26"/>
        </w:rPr>
        <w:t>Amrita Vishwa Vidyapeetham, Amaravati Campus</w:t>
      </w:r>
    </w:p>
    <w:p w14:paraId="28595B94" w14:textId="77777777" w:rsidR="002109B4" w:rsidRDefault="002109B4">
      <w:pPr>
        <w:spacing w:after="0" w:line="240" w:lineRule="auto"/>
        <w:ind w:left="0" w:right="0" w:firstLine="0"/>
        <w:jc w:val="center"/>
      </w:pPr>
    </w:p>
    <w:p w14:paraId="071B1483" w14:textId="77777777" w:rsidR="002109B4" w:rsidRDefault="002109B4">
      <w:pPr>
        <w:spacing w:after="0" w:line="240" w:lineRule="auto"/>
        <w:ind w:left="0" w:right="0" w:firstLine="0"/>
        <w:jc w:val="center"/>
      </w:pPr>
    </w:p>
    <w:p w14:paraId="34EE8D9A" w14:textId="77777777" w:rsidR="002109B4" w:rsidRDefault="002109B4">
      <w:pPr>
        <w:spacing w:after="0" w:line="240" w:lineRule="auto"/>
        <w:ind w:left="0" w:right="0" w:firstLine="0"/>
        <w:jc w:val="center"/>
      </w:pPr>
    </w:p>
    <w:p w14:paraId="3EBB26A3" w14:textId="77777777" w:rsidR="002109B4" w:rsidRDefault="002109B4">
      <w:pPr>
        <w:spacing w:after="0" w:line="240" w:lineRule="auto"/>
        <w:ind w:left="0" w:right="0" w:firstLine="0"/>
        <w:jc w:val="center"/>
      </w:pPr>
    </w:p>
    <w:p w14:paraId="2CC5FEF4" w14:textId="77777777" w:rsidR="002109B4" w:rsidRDefault="002109B4">
      <w:pPr>
        <w:spacing w:after="0" w:line="240" w:lineRule="auto"/>
        <w:ind w:left="0" w:right="0" w:firstLine="0"/>
        <w:jc w:val="center"/>
      </w:pPr>
    </w:p>
    <w:p w14:paraId="42D291E9" w14:textId="77777777" w:rsidR="002109B4" w:rsidRDefault="002109B4">
      <w:pPr>
        <w:spacing w:after="0" w:line="240" w:lineRule="auto"/>
        <w:ind w:left="0" w:right="0" w:firstLine="0"/>
        <w:jc w:val="center"/>
      </w:pPr>
    </w:p>
    <w:p w14:paraId="2334651F" w14:textId="77777777" w:rsidR="002109B4" w:rsidRDefault="002109B4">
      <w:pPr>
        <w:spacing w:after="156" w:line="240" w:lineRule="auto"/>
        <w:ind w:left="0" w:right="0" w:firstLine="0"/>
        <w:jc w:val="center"/>
      </w:pPr>
    </w:p>
    <w:p w14:paraId="2C18290F" w14:textId="77777777" w:rsidR="002109B4" w:rsidRDefault="002109B4">
      <w:pPr>
        <w:spacing w:after="0" w:line="240" w:lineRule="auto"/>
        <w:ind w:left="0" w:right="0" w:firstLine="0"/>
        <w:jc w:val="center"/>
      </w:pPr>
    </w:p>
    <w:p w14:paraId="35EBF346" w14:textId="56570DB4" w:rsidR="002109B4" w:rsidRDefault="00C80360">
      <w:pPr>
        <w:spacing w:after="0" w:line="240" w:lineRule="auto"/>
        <w:ind w:left="115" w:right="0" w:firstLine="0"/>
        <w:jc w:val="center"/>
        <w:rPr>
          <w:b/>
        </w:rPr>
      </w:pPr>
      <w:r>
        <w:rPr>
          <w:b/>
        </w:rPr>
        <w:t xml:space="preserve">Verified </w:t>
      </w:r>
      <w:proofErr w:type="gramStart"/>
      <w:r>
        <w:rPr>
          <w:b/>
        </w:rPr>
        <w:t>By :</w:t>
      </w:r>
      <w:proofErr w:type="gramEnd"/>
      <w:r>
        <w:rPr>
          <w:b/>
        </w:rPr>
        <w:t xml:space="preserve">                                                                   </w:t>
      </w:r>
      <w:proofErr w:type="spellStart"/>
      <w:r>
        <w:rPr>
          <w:b/>
        </w:rPr>
        <w:t>Name:</w:t>
      </w:r>
      <w:r w:rsidR="001A57C5">
        <w:rPr>
          <w:b/>
        </w:rPr>
        <w:t>CH</w:t>
      </w:r>
      <w:proofErr w:type="spellEnd"/>
      <w:r w:rsidR="001A57C5">
        <w:rPr>
          <w:b/>
        </w:rPr>
        <w:t xml:space="preserve"> JASWANTH</w:t>
      </w:r>
      <w:r>
        <w:rPr>
          <w:b/>
        </w:rPr>
        <w:t xml:space="preserve"> Reddy</w:t>
      </w:r>
    </w:p>
    <w:p w14:paraId="37E0A191" w14:textId="77777777" w:rsidR="002109B4" w:rsidRDefault="00C80360">
      <w:pPr>
        <w:spacing w:after="0" w:line="240" w:lineRule="auto"/>
        <w:ind w:left="115" w:right="0" w:firstLine="0"/>
      </w:pPr>
      <w:r>
        <w:rPr>
          <w:b/>
        </w:rPr>
        <w:t xml:space="preserve">       Rajkumar Sir                                                                  Class: CSE-A</w:t>
      </w:r>
    </w:p>
    <w:p w14:paraId="3FA3090C" w14:textId="249ABC0E" w:rsidR="002109B4" w:rsidRDefault="00C80360">
      <w:pPr>
        <w:spacing w:after="5" w:line="240" w:lineRule="auto"/>
        <w:ind w:left="0" w:right="243" w:firstLine="0"/>
        <w:jc w:val="center"/>
        <w:rPr>
          <w:b/>
        </w:rPr>
      </w:pPr>
      <w:r>
        <w:rPr>
          <w:b/>
        </w:rPr>
        <w:t xml:space="preserve">                                                                             Roll No: 240</w:t>
      </w:r>
      <w:r w:rsidR="001A57C5">
        <w:rPr>
          <w:b/>
        </w:rPr>
        <w:t>3</w:t>
      </w:r>
      <w:r>
        <w:rPr>
          <w:b/>
        </w:rPr>
        <w:t>4</w:t>
      </w:r>
    </w:p>
    <w:p w14:paraId="6C9EF53D" w14:textId="77777777" w:rsidR="002109B4" w:rsidRDefault="002109B4">
      <w:pPr>
        <w:spacing w:after="5" w:line="240" w:lineRule="auto"/>
        <w:ind w:left="0" w:right="243" w:firstLine="0"/>
        <w:jc w:val="center"/>
        <w:rPr>
          <w:b/>
        </w:rPr>
      </w:pPr>
    </w:p>
    <w:p w14:paraId="293303DF" w14:textId="77777777" w:rsidR="002109B4" w:rsidRDefault="002109B4">
      <w:pPr>
        <w:spacing w:after="5" w:line="240" w:lineRule="auto"/>
        <w:ind w:left="0" w:right="243" w:firstLine="0"/>
        <w:jc w:val="center"/>
        <w:rPr>
          <w:b/>
        </w:rPr>
      </w:pPr>
    </w:p>
    <w:p w14:paraId="25284C45" w14:textId="77777777" w:rsidR="002109B4" w:rsidRDefault="002109B4">
      <w:pPr>
        <w:spacing w:after="5" w:line="240" w:lineRule="auto"/>
        <w:ind w:left="0" w:right="243" w:firstLine="0"/>
        <w:jc w:val="center"/>
        <w:rPr>
          <w:b/>
        </w:rPr>
      </w:pPr>
    </w:p>
    <w:p w14:paraId="1602A6C5" w14:textId="77777777" w:rsidR="002109B4" w:rsidRDefault="002109B4">
      <w:pPr>
        <w:spacing w:after="5" w:line="240" w:lineRule="auto"/>
        <w:ind w:left="0" w:right="243" w:firstLine="0"/>
        <w:jc w:val="center"/>
        <w:rPr>
          <w:b/>
        </w:rPr>
      </w:pPr>
    </w:p>
    <w:p w14:paraId="7EC493C7" w14:textId="77777777" w:rsidR="002109B4" w:rsidRDefault="002109B4">
      <w:pPr>
        <w:spacing w:after="5" w:line="240" w:lineRule="auto"/>
        <w:ind w:left="0" w:right="243" w:firstLine="0"/>
        <w:jc w:val="center"/>
        <w:rPr>
          <w:b/>
        </w:rPr>
      </w:pPr>
    </w:p>
    <w:p w14:paraId="56662CAE" w14:textId="77777777" w:rsidR="002109B4" w:rsidRDefault="002109B4">
      <w:pPr>
        <w:framePr w:wrap="around" w:vAnchor="text" w:hAnchor="text" w:x="-98" w:y="4"/>
        <w:spacing w:after="0" w:line="240" w:lineRule="auto"/>
        <w:ind w:left="0" w:right="0" w:firstLine="0"/>
        <w:suppressOverlap/>
        <w:jc w:val="center"/>
      </w:pPr>
    </w:p>
    <w:p w14:paraId="28CD04ED" w14:textId="77777777" w:rsidR="002109B4" w:rsidRDefault="00C80360">
      <w:pPr>
        <w:spacing w:after="0" w:line="240" w:lineRule="auto"/>
        <w:ind w:left="0" w:right="205" w:firstLine="0"/>
        <w:jc w:val="center"/>
        <w:rPr>
          <w:sz w:val="22"/>
          <w:szCs w:val="22"/>
        </w:rPr>
      </w:pPr>
      <w:r>
        <w:rPr>
          <w:rFonts w:ascii="Calibri" w:eastAsia="Calibri" w:hAnsi="Calibri" w:cs="Calibri"/>
          <w:noProof/>
          <w:sz w:val="20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5CC77B33" wp14:editId="6BCE46C4">
                <wp:simplePos x="0" y="0"/>
                <wp:positionH relativeFrom="page">
                  <wp:posOffset>7345680</wp:posOffset>
                </wp:positionH>
                <wp:positionV relativeFrom="page">
                  <wp:posOffset>292100</wp:posOffset>
                </wp:positionV>
                <wp:extent cx="8890" cy="8874125"/>
                <wp:effectExtent l="0" t="0" r="0" b="0"/>
                <wp:wrapTopAndBottom/>
                <wp:docPr id="14782" name="Group 147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3" cy="8874252"/>
                          <a:chOff x="0" y="0"/>
                          <a:chExt cx="9143" cy="8874252"/>
                        </a:xfrm>
                      </wpg:grpSpPr>
                      <wps:wsp>
                        <wps:cNvPr id="19935" name="Shape 19935"/>
                        <wps:cNvSpPr/>
                        <wps:spPr>
                          <a:xfrm>
                            <a:off x="0" y="0"/>
                            <a:ext cx="9144" cy="8874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8742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874252"/>
                                </a:lnTo>
                                <a:lnTo>
                                  <a:pt x="0" y="88742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_x0000_s1026" o:spid="_x0000_s1026" o:spt="203" style="position:absolute;left:0pt;margin-left:578.4pt;margin-top:23pt;height:698.75pt;width:0.7pt;mso-position-horizontal-relative:page;mso-position-vertical-relative:page;mso-wrap-distance-bottom:0pt;mso-wrap-distance-top:0pt;z-index:251659264;mso-width-relative:page;mso-height-relative:page;" coordsize="9143,8874252" o:gfxdata="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4i4imNsAAAAN&#10;AQAADwAAAAAAAAABACAAAAAiAAAAZHJzL2Rvd25yZXYueG1sUEsBAhQAFAAAAAgAh07iQAqYPCRS&#10;AgAA4gUAAA4AAAAAAAAAAQAgAAAAKgEAAGRycy9lMm9Eb2MueG1sUEsFBgAAAAAGAAYAWQEAAO4F&#10;AAAAAA==&#10;">
                <o:lock v:ext="edit" aspectratio="f"/>
                <v:shape id="Shape 19935" o:spid="_x0000_s1026" o:spt="100" style="position:absolute;left:0;top:0;height:8874252;width:9144;" fillcolor="#000000" filled="t" stroked="f" coordsize="9144,8874252" o:gfxdata="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6FgMc&#10;wAAAAN4AAAAPAAAAAAAAAAEAIAAAACIAAABkcnMvZG93bnJldi54bWxQSwECFAAUAAAACACHTuJA&#10;My8FnjsAAAA5AAAAEAAAAAAAAAABACAAAAAPAQAAZHJzL3NoYXBleG1sLnhtbFBLBQYAAAAABgAG&#10;AFsBAAC5AwAAAAA=&#10;" path="m0,0l9144,0,9144,8874252,0,8874252,0,0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637DB4FA" wp14:editId="6894CAB0">
                <wp:simplePos x="0" y="0"/>
                <wp:positionH relativeFrom="page">
                  <wp:posOffset>7345680</wp:posOffset>
                </wp:positionH>
                <wp:positionV relativeFrom="page">
                  <wp:posOffset>292100</wp:posOffset>
                </wp:positionV>
                <wp:extent cx="8890" cy="8874125"/>
                <wp:effectExtent l="0" t="0" r="0" b="0"/>
                <wp:wrapTopAndBottom/>
                <wp:docPr id="19485" name="Group 19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3" cy="8874252"/>
                          <a:chOff x="0" y="0"/>
                          <a:chExt cx="9143" cy="8874252"/>
                        </a:xfrm>
                      </wpg:grpSpPr>
                      <wps:wsp>
                        <wps:cNvPr id="19943" name="Shape 19943"/>
                        <wps:cNvSpPr/>
                        <wps:spPr>
                          <a:xfrm>
                            <a:off x="0" y="0"/>
                            <a:ext cx="9144" cy="8874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8742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874252"/>
                                </a:lnTo>
                                <a:lnTo>
                                  <a:pt x="0" y="88742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_x0000_s1026" o:spid="_x0000_s1026" o:spt="203" style="position:absolute;left:0pt;margin-left:578.4pt;margin-top:23pt;height:698.75pt;width:0.7pt;mso-position-horizontal-relative:page;mso-position-vertical-relative:page;mso-wrap-distance-bottom:0pt;mso-wrap-distance-top:0pt;z-index:251659264;mso-width-relative:page;mso-height-relative:page;" coordsize="9143,8874252" o:gfxdata="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iLiKY2wAAAA0B&#10;AAAPAAAAAAAAAAEAIAAAACIAAABkcnMvZG93bnJldi54bWxQSwECFAAUAAAACACHTuJAIiqtCFEC&#10;AADiBQAADgAAAAAAAAABACAAAAAqAQAAZHJzL2Uyb0RvYy54bWxQSwUGAAAAAAYABgBZAQAA7QUA&#10;AAAA&#10;">
                <o:lock v:ext="edit" aspectratio="f"/>
                <v:shape id="Shape 19943" o:spid="_x0000_s1026" o:spt="100" style="position:absolute;left:0;top:0;height:8874252;width:9144;" fillcolor="#000000" filled="t" stroked="f" coordsize="9144,8874252" o:gfxdata="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K1TY6/&#10;AAAA3gAAAA8AAAAAAAAAAQAgAAAAIgAAAGRycy9kb3ducmV2LnhtbFBLAQIUABQAAAAIAIdO4kAz&#10;LwWeOwAAADkAAAAQAAAAAAAAAAEAIAAAAA4BAABkcnMvc2hhcGV4bWwueG1sUEsFBgAAAAAGAAYA&#10;WwEAALgDAAAAAA==&#10;" path="m0,0l9144,0,9144,8874252,0,8874252,0,0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2F30A30C" wp14:editId="77EBC66B">
                <wp:simplePos x="0" y="0"/>
                <wp:positionH relativeFrom="page">
                  <wp:posOffset>7345680</wp:posOffset>
                </wp:positionH>
                <wp:positionV relativeFrom="page">
                  <wp:posOffset>292100</wp:posOffset>
                </wp:positionV>
                <wp:extent cx="8890" cy="8874125"/>
                <wp:effectExtent l="0" t="0" r="0" b="0"/>
                <wp:wrapTopAndBottom/>
                <wp:docPr id="16108" name="Group 16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3" cy="8874252"/>
                          <a:chOff x="0" y="0"/>
                          <a:chExt cx="9143" cy="8874252"/>
                        </a:xfrm>
                      </wpg:grpSpPr>
                      <wps:wsp>
                        <wps:cNvPr id="19945" name="Shape 19945"/>
                        <wps:cNvSpPr/>
                        <wps:spPr>
                          <a:xfrm>
                            <a:off x="0" y="0"/>
                            <a:ext cx="9144" cy="8874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8742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874252"/>
                                </a:lnTo>
                                <a:lnTo>
                                  <a:pt x="0" y="88742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_x0000_s1026" o:spid="_x0000_s1026" o:spt="203" style="position:absolute;left:0pt;margin-left:578.4pt;margin-top:23pt;height:698.75pt;width:0.7pt;mso-position-horizontal-relative:page;mso-position-vertical-relative:page;mso-wrap-distance-bottom:0pt;mso-wrap-distance-top:0pt;z-index:251659264;mso-width-relative:page;mso-height-relative:page;" coordsize="9143,8874252" o:gfxdata="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4i4imNsAAAAN&#10;AQAADwAAAAAAAAABACAAAAAiAAAAZHJzL2Rvd25yZXYueG1sUEsBAhQAFAAAAAgAh07iQHT+DwRS&#10;AgAA4gUAAA4AAAAAAAAAAQAgAAAAKgEAAGRycy9lMm9Eb2MueG1sUEsFBgAAAAAGAAYAWQEAAO4F&#10;AAAAAA==&#10;">
                <o:lock v:ext="edit" aspectratio="f"/>
                <v:shape id="Shape 19945" o:spid="_x0000_s1026" o:spt="100" style="position:absolute;left:0;top:0;height:8874252;width:9144;" fillcolor="#000000" filled="t" stroked="f" coordsize="9144,8874252" o:gfxdata="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IQcGG/&#10;AAAA3gAAAA8AAAAAAAAAAQAgAAAAIgAAAGRycy9kb3ducmV2LnhtbFBLAQIUABQAAAAIAIdO4kAz&#10;LwWeOwAAADkAAAAQAAAAAAAAAAEAIAAAAA4BAABkcnMvc2hhcGV4bWwueG1sUEsFBgAAAAAGAAYA&#10;WwEAALgDAAAAAA==&#10;" path="m0,0l9144,0,9144,8874252,0,8874252,0,0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sz w:val="22"/>
          <w:szCs w:val="22"/>
        </w:rPr>
        <w:br w:type="page"/>
      </w:r>
    </w:p>
    <w:p w14:paraId="5C42B949" w14:textId="77777777" w:rsidR="002109B4" w:rsidRDefault="002109B4">
      <w:pPr>
        <w:spacing w:after="0" w:line="240" w:lineRule="auto"/>
        <w:ind w:left="-1080" w:right="2446" w:firstLine="0"/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7"/>
        <w:gridCol w:w="6161"/>
        <w:gridCol w:w="1260"/>
        <w:gridCol w:w="848"/>
        <w:gridCol w:w="1424"/>
      </w:tblGrid>
      <w:tr w:rsidR="002109B4" w14:paraId="1CF195DF" w14:textId="77777777">
        <w:trPr>
          <w:trHeight w:val="639"/>
        </w:trPr>
        <w:tc>
          <w:tcPr>
            <w:tcW w:w="562" w:type="dxa"/>
          </w:tcPr>
          <w:p w14:paraId="06CB0069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S.NO</w:t>
            </w:r>
          </w:p>
        </w:tc>
        <w:tc>
          <w:tcPr>
            <w:tcW w:w="6237" w:type="dxa"/>
          </w:tcPr>
          <w:p w14:paraId="34DB7C49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Programs</w:t>
            </w:r>
          </w:p>
        </w:tc>
        <w:tc>
          <w:tcPr>
            <w:tcW w:w="1276" w:type="dxa"/>
          </w:tcPr>
          <w:p w14:paraId="633BC293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Date</w:t>
            </w:r>
          </w:p>
        </w:tc>
        <w:tc>
          <w:tcPr>
            <w:tcW w:w="851" w:type="dxa"/>
          </w:tcPr>
          <w:p w14:paraId="06A47B3D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Pg:No</w:t>
            </w:r>
          </w:p>
        </w:tc>
        <w:tc>
          <w:tcPr>
            <w:tcW w:w="1434" w:type="dxa"/>
          </w:tcPr>
          <w:p w14:paraId="6F1893F8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Signature</w:t>
            </w:r>
          </w:p>
        </w:tc>
      </w:tr>
      <w:tr w:rsidR="002109B4" w14:paraId="6670F04B" w14:textId="77777777">
        <w:trPr>
          <w:trHeight w:val="1130"/>
        </w:trPr>
        <w:tc>
          <w:tcPr>
            <w:tcW w:w="562" w:type="dxa"/>
          </w:tcPr>
          <w:p w14:paraId="7B0F3A64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  <w:p w14:paraId="123FF8E1" w14:textId="77777777" w:rsidR="002109B4" w:rsidRDefault="00C80360">
            <w:pPr>
              <w:spacing w:after="0" w:line="240" w:lineRule="auto"/>
              <w:ind w:left="0" w:right="0" w:firstLine="0"/>
              <w:jc w:val="center"/>
            </w:pPr>
            <w:r>
              <w:t>1</w:t>
            </w:r>
          </w:p>
        </w:tc>
        <w:tc>
          <w:tcPr>
            <w:tcW w:w="6237" w:type="dxa"/>
          </w:tcPr>
          <w:p w14:paraId="3B3B8E9B" w14:textId="77777777" w:rsidR="002109B4" w:rsidRDefault="00C80360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right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Download and Install Java Software.</w:t>
            </w:r>
          </w:p>
          <w:p w14:paraId="76DA92FE" w14:textId="77777777" w:rsidR="002109B4" w:rsidRDefault="00C80360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right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Write a java program to print message “Welcome to java programming”.</w:t>
            </w:r>
          </w:p>
          <w:p w14:paraId="3A460D70" w14:textId="77777777" w:rsidR="002109B4" w:rsidRDefault="00C80360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right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Write a java program that prints name, roll number, section of a student.</w:t>
            </w:r>
          </w:p>
        </w:tc>
        <w:tc>
          <w:tcPr>
            <w:tcW w:w="1276" w:type="dxa"/>
          </w:tcPr>
          <w:p w14:paraId="2C7E6292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851" w:type="dxa"/>
          </w:tcPr>
          <w:p w14:paraId="07984F90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434" w:type="dxa"/>
          </w:tcPr>
          <w:p w14:paraId="7930F697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</w:tr>
      <w:tr w:rsidR="002109B4" w14:paraId="5A37290A" w14:textId="77777777">
        <w:trPr>
          <w:trHeight w:val="1401"/>
        </w:trPr>
        <w:tc>
          <w:tcPr>
            <w:tcW w:w="562" w:type="dxa"/>
          </w:tcPr>
          <w:p w14:paraId="15BF6DC0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  <w:p w14:paraId="6BE225EE" w14:textId="77777777" w:rsidR="002109B4" w:rsidRDefault="00C80360">
            <w:pPr>
              <w:spacing w:after="0" w:line="240" w:lineRule="auto"/>
              <w:ind w:left="0" w:right="0" w:firstLine="0"/>
              <w:jc w:val="center"/>
            </w:pPr>
            <w:r>
              <w:t>2</w:t>
            </w:r>
          </w:p>
        </w:tc>
        <w:tc>
          <w:tcPr>
            <w:tcW w:w="6237" w:type="dxa"/>
          </w:tcPr>
          <w:p w14:paraId="5DD60ABA" w14:textId="77777777" w:rsidR="002109B4" w:rsidRDefault="00C80360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java program to calculate the area of a rectangle</w:t>
            </w:r>
          </w:p>
          <w:p w14:paraId="776677BB" w14:textId="77777777" w:rsidR="002109B4" w:rsidRDefault="00C80360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java program to convert temp from Celsius to        </w:t>
            </w:r>
          </w:p>
          <w:p w14:paraId="310C2BEF" w14:textId="77777777" w:rsidR="002109B4" w:rsidRDefault="00C80360">
            <w:pPr>
              <w:pStyle w:val="ListParagraph"/>
              <w:spacing w:after="0" w:line="240" w:lineRule="auto"/>
              <w:ind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Fahrenheit and vice versa.</w:t>
            </w:r>
          </w:p>
          <w:p w14:paraId="3AFE31FD" w14:textId="77777777" w:rsidR="002109B4" w:rsidRDefault="00C80360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java program to calculate the simple interest</w:t>
            </w:r>
          </w:p>
          <w:p w14:paraId="44D0794C" w14:textId="77777777" w:rsidR="002109B4" w:rsidRDefault="00C80360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java program to find the largest of three numbers using ternary operators.</w:t>
            </w:r>
          </w:p>
          <w:p w14:paraId="0CCA2FE7" w14:textId="77777777" w:rsidR="002109B4" w:rsidRDefault="00C80360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java program to find the factorial of the given number.</w:t>
            </w:r>
          </w:p>
        </w:tc>
        <w:tc>
          <w:tcPr>
            <w:tcW w:w="1276" w:type="dxa"/>
          </w:tcPr>
          <w:p w14:paraId="439C7BD9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851" w:type="dxa"/>
          </w:tcPr>
          <w:p w14:paraId="6547FFE2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434" w:type="dxa"/>
          </w:tcPr>
          <w:p w14:paraId="163068F4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</w:tr>
      <w:tr w:rsidR="002109B4" w14:paraId="46D01C2B" w14:textId="77777777">
        <w:trPr>
          <w:trHeight w:val="1549"/>
        </w:trPr>
        <w:tc>
          <w:tcPr>
            <w:tcW w:w="562" w:type="dxa"/>
          </w:tcPr>
          <w:p w14:paraId="112E3AA7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  <w:p w14:paraId="358CE03A" w14:textId="77777777" w:rsidR="002109B4" w:rsidRDefault="00C80360">
            <w:pPr>
              <w:spacing w:after="0" w:line="240" w:lineRule="auto"/>
              <w:ind w:left="0" w:right="0" w:firstLine="0"/>
              <w:jc w:val="center"/>
            </w:pPr>
            <w:r>
              <w:t>3</w:t>
            </w:r>
          </w:p>
        </w:tc>
        <w:tc>
          <w:tcPr>
            <w:tcW w:w="6237" w:type="dxa"/>
          </w:tcPr>
          <w:p w14:paraId="7882D673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Write a  java program with the following instructions.</w:t>
            </w:r>
          </w:p>
          <w:p w14:paraId="4E6A019F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a)  Create a class with name car.</w:t>
            </w:r>
          </w:p>
          <w:p w14:paraId="53CD16BD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b)  Create four attributes named car_colour,car_brand,fuel        </w:t>
            </w:r>
          </w:p>
          <w:p w14:paraId="7DEE32AA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type,top_speed.</w:t>
            </w:r>
          </w:p>
          <w:p w14:paraId="361A9414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c)  Create three method named    </w:t>
            </w:r>
          </w:p>
          <w:p w14:paraId="34AF8188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“Start_Racing”,”End_Race”.{ }</w:t>
            </w:r>
          </w:p>
          <w:p w14:paraId="4C091612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d)  Create three objects named Car1,Car2,Car3.</w:t>
            </w:r>
          </w:p>
          <w:p w14:paraId="13A09E50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e)  Create a constructor which should print “Welcome to car   </w:t>
            </w:r>
          </w:p>
          <w:p w14:paraId="13E61A83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garage”.</w:t>
            </w:r>
          </w:p>
          <w:p w14:paraId="7D93D6F2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4"/>
              </w:rPr>
              <w:t xml:space="preserve">2. </w:t>
            </w:r>
            <w:r>
              <w:rPr>
                <w:sz w:val="22"/>
                <w:szCs w:val="22"/>
              </w:rPr>
              <w:t>Write a  class by writing java program named Bank Account</w:t>
            </w:r>
          </w:p>
          <w:p w14:paraId="2BAA0D6F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with two methods “deposits and withdraw”.</w:t>
            </w:r>
          </w:p>
          <w:p w14:paraId="35D21731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a)  In deposit method whenever an amount is deposited it  </w:t>
            </w:r>
          </w:p>
          <w:p w14:paraId="57D091A9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has to be updated with current amount (logic C.A+D.A).</w:t>
            </w:r>
          </w:p>
          <w:p w14:paraId="7770D895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b)  With draw amount whenever an amount is being </w:t>
            </w:r>
          </w:p>
          <w:p w14:paraId="3F31C450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withdraw it has to be less than the current amount less  </w:t>
            </w:r>
          </w:p>
          <w:p w14:paraId="73451863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than the amount else print “Insufficient funds”.</w:t>
            </w:r>
          </w:p>
          <w:p w14:paraId="3CC57A50" w14:textId="77777777" w:rsidR="002109B4" w:rsidRDefault="002109B4">
            <w:pPr>
              <w:spacing w:after="0" w:line="240" w:lineRule="auto"/>
              <w:ind w:left="0" w:right="0" w:firstLine="0"/>
            </w:pPr>
          </w:p>
        </w:tc>
        <w:tc>
          <w:tcPr>
            <w:tcW w:w="1276" w:type="dxa"/>
          </w:tcPr>
          <w:p w14:paraId="7EF21BB6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851" w:type="dxa"/>
          </w:tcPr>
          <w:p w14:paraId="291E0E5A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434" w:type="dxa"/>
          </w:tcPr>
          <w:p w14:paraId="011968A4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</w:tr>
      <w:tr w:rsidR="002109B4" w14:paraId="27EA8D01" w14:textId="77777777">
        <w:trPr>
          <w:trHeight w:val="1826"/>
        </w:trPr>
        <w:tc>
          <w:tcPr>
            <w:tcW w:w="562" w:type="dxa"/>
          </w:tcPr>
          <w:p w14:paraId="38D56721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  <w:p w14:paraId="6DE22332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  <w:p w14:paraId="176D1693" w14:textId="77777777" w:rsidR="002109B4" w:rsidRDefault="00C80360">
            <w:pPr>
              <w:spacing w:after="0" w:line="240" w:lineRule="auto"/>
              <w:ind w:left="0" w:right="0" w:firstLine="0"/>
              <w:jc w:val="center"/>
            </w:pPr>
            <w:r>
              <w:t>4</w:t>
            </w:r>
          </w:p>
        </w:tc>
        <w:tc>
          <w:tcPr>
            <w:tcW w:w="6237" w:type="dxa"/>
          </w:tcPr>
          <w:p w14:paraId="4F07BDF9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  <w:p w14:paraId="770FD89D" w14:textId="77777777" w:rsidR="002109B4" w:rsidRDefault="00C80360">
            <w:pPr>
              <w:ind w:lef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1.Write a java program with class named    </w:t>
            </w:r>
          </w:p>
          <w:p w14:paraId="35F5F31A" w14:textId="77777777" w:rsidR="002109B4" w:rsidRDefault="002109B4">
            <w:pPr>
              <w:ind w:left="0" w:firstLine="0"/>
              <w:rPr>
                <w:sz w:val="22"/>
                <w:szCs w:val="22"/>
              </w:rPr>
            </w:pPr>
          </w:p>
          <w:p w14:paraId="377BEDDC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276" w:type="dxa"/>
          </w:tcPr>
          <w:p w14:paraId="2860DA5A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851" w:type="dxa"/>
          </w:tcPr>
          <w:p w14:paraId="26A588D6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434" w:type="dxa"/>
          </w:tcPr>
          <w:p w14:paraId="377F40ED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</w:tr>
      <w:tr w:rsidR="002109B4" w14:paraId="0D7158FF" w14:textId="77777777">
        <w:trPr>
          <w:trHeight w:val="1555"/>
        </w:trPr>
        <w:tc>
          <w:tcPr>
            <w:tcW w:w="562" w:type="dxa"/>
          </w:tcPr>
          <w:p w14:paraId="6C302F16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6237" w:type="dxa"/>
          </w:tcPr>
          <w:p w14:paraId="0F8B4306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276" w:type="dxa"/>
          </w:tcPr>
          <w:p w14:paraId="6C970389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851" w:type="dxa"/>
          </w:tcPr>
          <w:p w14:paraId="786F8E1C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434" w:type="dxa"/>
          </w:tcPr>
          <w:p w14:paraId="6AABC560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  <w:p w14:paraId="5ABFE1CB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  <w:p w14:paraId="0E46147F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  <w:p w14:paraId="318D0742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  <w:p w14:paraId="0A5C2E85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</w:tr>
      <w:tr w:rsidR="002109B4" w14:paraId="24FC8D8B" w14:textId="77777777">
        <w:trPr>
          <w:trHeight w:val="1555"/>
        </w:trPr>
        <w:tc>
          <w:tcPr>
            <w:tcW w:w="562" w:type="dxa"/>
          </w:tcPr>
          <w:p w14:paraId="506FD659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6237" w:type="dxa"/>
          </w:tcPr>
          <w:p w14:paraId="6D7EF882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276" w:type="dxa"/>
          </w:tcPr>
          <w:p w14:paraId="3B108DCF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851" w:type="dxa"/>
          </w:tcPr>
          <w:p w14:paraId="051D1E56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434" w:type="dxa"/>
          </w:tcPr>
          <w:p w14:paraId="49217E71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</w:tr>
      <w:tr w:rsidR="002109B4" w14:paraId="4194B9BB" w14:textId="77777777">
        <w:trPr>
          <w:trHeight w:val="1555"/>
        </w:trPr>
        <w:tc>
          <w:tcPr>
            <w:tcW w:w="562" w:type="dxa"/>
          </w:tcPr>
          <w:p w14:paraId="07CED4D5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6237" w:type="dxa"/>
          </w:tcPr>
          <w:p w14:paraId="24C79FDC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276" w:type="dxa"/>
          </w:tcPr>
          <w:p w14:paraId="194C8268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851" w:type="dxa"/>
          </w:tcPr>
          <w:p w14:paraId="27338E33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434" w:type="dxa"/>
          </w:tcPr>
          <w:p w14:paraId="7FE2F9C3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</w:tr>
      <w:tr w:rsidR="002109B4" w14:paraId="41989B98" w14:textId="77777777">
        <w:trPr>
          <w:trHeight w:val="1555"/>
        </w:trPr>
        <w:tc>
          <w:tcPr>
            <w:tcW w:w="562" w:type="dxa"/>
          </w:tcPr>
          <w:p w14:paraId="01A61992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6237" w:type="dxa"/>
          </w:tcPr>
          <w:p w14:paraId="5C2FB953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276" w:type="dxa"/>
          </w:tcPr>
          <w:p w14:paraId="2DE58357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851" w:type="dxa"/>
          </w:tcPr>
          <w:p w14:paraId="58EC6BE8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  <w:tc>
          <w:tcPr>
            <w:tcW w:w="1434" w:type="dxa"/>
          </w:tcPr>
          <w:p w14:paraId="00F4922E" w14:textId="77777777" w:rsidR="002109B4" w:rsidRDefault="002109B4">
            <w:pPr>
              <w:spacing w:after="0" w:line="240" w:lineRule="auto"/>
              <w:ind w:left="0" w:right="0" w:firstLine="0"/>
              <w:jc w:val="center"/>
            </w:pPr>
          </w:p>
        </w:tc>
      </w:tr>
    </w:tbl>
    <w:p w14:paraId="1695E87E" w14:textId="77777777" w:rsidR="002109B4" w:rsidRDefault="002109B4">
      <w:pPr>
        <w:spacing w:after="0" w:line="240" w:lineRule="auto"/>
        <w:ind w:left="0" w:right="0" w:firstLine="0"/>
        <w:jc w:val="center"/>
      </w:pPr>
    </w:p>
    <w:p w14:paraId="1004F9A6" w14:textId="77777777" w:rsidR="002109B4" w:rsidRDefault="002109B4">
      <w:pPr>
        <w:spacing w:after="0" w:line="240" w:lineRule="auto"/>
        <w:ind w:left="0" w:right="0" w:firstLine="0"/>
        <w:jc w:val="center"/>
      </w:pPr>
    </w:p>
    <w:p w14:paraId="29EA20E9" w14:textId="77777777" w:rsidR="002109B4" w:rsidRDefault="002109B4">
      <w:pPr>
        <w:spacing w:after="0" w:line="240" w:lineRule="auto"/>
        <w:ind w:left="0" w:right="0" w:firstLine="0"/>
        <w:jc w:val="center"/>
      </w:pPr>
    </w:p>
    <w:p w14:paraId="15FD48B0" w14:textId="77777777" w:rsidR="002109B4" w:rsidRDefault="002109B4">
      <w:pPr>
        <w:spacing w:after="0" w:line="240" w:lineRule="auto"/>
        <w:ind w:left="-111" w:right="0" w:firstLine="0"/>
        <w:jc w:val="center"/>
      </w:pPr>
    </w:p>
    <w:p w14:paraId="30DA4AB3" w14:textId="77777777" w:rsidR="002109B4" w:rsidRDefault="002109B4">
      <w:pPr>
        <w:spacing w:line="240" w:lineRule="auto"/>
        <w:ind w:left="0" w:right="1998" w:firstLine="0"/>
      </w:pPr>
    </w:p>
    <w:p w14:paraId="417088CC" w14:textId="77777777" w:rsidR="002109B4" w:rsidRDefault="002109B4">
      <w:pPr>
        <w:spacing w:line="240" w:lineRule="auto"/>
        <w:ind w:left="0" w:right="1998" w:firstLine="0"/>
      </w:pPr>
    </w:p>
    <w:p w14:paraId="153CD6CC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5A091E09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2AD21583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58901F0D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2C04151C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33AA8F6A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314CB0D9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6629386A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56663491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29FB7465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2EAD18BD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419AE087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6DA47B06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5A10892B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476B175A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726BC4A3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2B63A577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28CF90A3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3DEC7EDA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34CB4F88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76B6E22E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610FED61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3B128704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50D28A0E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3807209D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047B0599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7E927AE5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5481ABDC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0DAAFCC1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73AF25D1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214ABB7D" w14:textId="77777777" w:rsidR="002109B4" w:rsidRDefault="002109B4">
      <w:pPr>
        <w:spacing w:line="240" w:lineRule="auto"/>
        <w:ind w:left="0" w:right="1998" w:firstLine="0"/>
        <w:jc w:val="center"/>
        <w:rPr>
          <w:rFonts w:ascii="Algerian" w:hAnsi="Algerian"/>
        </w:rPr>
      </w:pPr>
    </w:p>
    <w:p w14:paraId="4B0767ED" w14:textId="77777777" w:rsidR="002109B4" w:rsidRDefault="00C80360">
      <w:pPr>
        <w:spacing w:line="240" w:lineRule="auto"/>
        <w:ind w:left="0" w:right="1998" w:firstLine="0"/>
        <w:jc w:val="center"/>
        <w:rPr>
          <w:rFonts w:ascii="Algerian" w:hAnsi="Algerian"/>
        </w:rPr>
      </w:pPr>
      <w:r>
        <w:rPr>
          <w:rFonts w:ascii="Algerian" w:hAnsi="Algerian"/>
        </w:rPr>
        <w:t>Week-1</w:t>
      </w:r>
    </w:p>
    <w:p w14:paraId="762ACDCE" w14:textId="77777777" w:rsidR="002109B4" w:rsidRDefault="002109B4">
      <w:pPr>
        <w:spacing w:line="240" w:lineRule="auto"/>
        <w:ind w:right="1998"/>
        <w:jc w:val="center"/>
      </w:pPr>
    </w:p>
    <w:p w14:paraId="63264874" w14:textId="77777777" w:rsidR="002109B4" w:rsidRDefault="00C80360">
      <w:pPr>
        <w:pStyle w:val="ListParagraph"/>
        <w:numPr>
          <w:ilvl w:val="0"/>
          <w:numId w:val="3"/>
        </w:numPr>
        <w:spacing w:line="240" w:lineRule="auto"/>
        <w:ind w:right="1998"/>
        <w:rPr>
          <w:rFonts w:ascii="Arial Black" w:hAnsi="Arial Black"/>
          <w:sz w:val="27"/>
          <w:szCs w:val="27"/>
        </w:rPr>
      </w:pPr>
      <w:r>
        <w:rPr>
          <w:rFonts w:ascii="Arial Black" w:hAnsi="Arial Black"/>
          <w:sz w:val="27"/>
          <w:szCs w:val="27"/>
        </w:rPr>
        <w:t>Program : 1</w:t>
      </w:r>
    </w:p>
    <w:p w14:paraId="4EB66447" w14:textId="77777777" w:rsidR="002109B4" w:rsidRDefault="002109B4">
      <w:pPr>
        <w:spacing w:line="240" w:lineRule="auto"/>
        <w:ind w:right="1998"/>
        <w:jc w:val="center"/>
        <w:rPr>
          <w:rFonts w:ascii="Abadi" w:hAnsi="Abadi"/>
          <w:szCs w:val="28"/>
        </w:rPr>
      </w:pPr>
    </w:p>
    <w:p w14:paraId="4631E557" w14:textId="77777777" w:rsidR="002109B4" w:rsidRDefault="00C80360">
      <w:pPr>
        <w:pStyle w:val="ListParagraph"/>
        <w:numPr>
          <w:ilvl w:val="0"/>
          <w:numId w:val="4"/>
        </w:numPr>
        <w:spacing w:line="240" w:lineRule="auto"/>
        <w:ind w:right="1998"/>
        <w:rPr>
          <w:rFonts w:ascii="Algerian" w:hAnsi="Algerian"/>
        </w:rPr>
      </w:pPr>
      <w:r>
        <w:rPr>
          <w:sz w:val="24"/>
        </w:rPr>
        <w:t>Aim : Download and Install Java Software.</w:t>
      </w:r>
    </w:p>
    <w:p w14:paraId="03380384" w14:textId="77777777" w:rsidR="002109B4" w:rsidRDefault="00C80360">
      <w:pPr>
        <w:pStyle w:val="ListParagraph"/>
        <w:numPr>
          <w:ilvl w:val="0"/>
          <w:numId w:val="4"/>
        </w:numPr>
        <w:spacing w:line="240" w:lineRule="auto"/>
        <w:ind w:right="1998"/>
        <w:jc w:val="center"/>
        <w:rPr>
          <w:rFonts w:ascii="Algerian" w:hAnsi="Algerian"/>
        </w:rPr>
      </w:pPr>
      <w:r>
        <w:rPr>
          <w:sz w:val="24"/>
        </w:rPr>
        <w:t>Step 1 : Visit chrome and search “ java download”.And select Oracle website.</w:t>
      </w:r>
    </w:p>
    <w:p w14:paraId="16EB8851" w14:textId="77777777" w:rsidR="002109B4" w:rsidRDefault="002109B4">
      <w:pPr>
        <w:pStyle w:val="ListParagraph"/>
        <w:spacing w:line="240" w:lineRule="auto"/>
        <w:ind w:left="835" w:right="1998" w:firstLine="0"/>
        <w:jc w:val="center"/>
        <w:rPr>
          <w:rFonts w:ascii="Algerian" w:hAnsi="Algerian"/>
        </w:rPr>
      </w:pPr>
    </w:p>
    <w:p w14:paraId="64D94918" w14:textId="77777777" w:rsidR="002109B4" w:rsidRDefault="00C80360">
      <w:pPr>
        <w:pStyle w:val="ListParagraph"/>
        <w:spacing w:line="240" w:lineRule="auto"/>
        <w:ind w:left="835" w:right="1998" w:firstLine="0"/>
        <w:jc w:val="center"/>
        <w:rPr>
          <w:rFonts w:ascii="Algerian" w:hAnsi="Algerian"/>
        </w:rPr>
      </w:pPr>
      <w:r>
        <w:rPr>
          <w:rFonts w:ascii="Algerian" w:hAnsi="Algerian"/>
          <w:noProof/>
        </w:rPr>
        <w:drawing>
          <wp:inline distT="0" distB="0" distL="0" distR="0" wp14:anchorId="2B27E684" wp14:editId="56943383">
            <wp:extent cx="2743200" cy="1775460"/>
            <wp:effectExtent l="0" t="0" r="0" b="0"/>
            <wp:docPr id="108084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46405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9995" cy="17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FB00" w14:textId="77777777" w:rsidR="002109B4" w:rsidRDefault="002109B4">
      <w:pPr>
        <w:pStyle w:val="ListParagraph"/>
        <w:spacing w:line="240" w:lineRule="auto"/>
        <w:ind w:left="835" w:right="1998" w:firstLine="0"/>
        <w:jc w:val="center"/>
        <w:rPr>
          <w:rFonts w:ascii="Algerian" w:hAnsi="Algerian"/>
        </w:rPr>
      </w:pPr>
    </w:p>
    <w:p w14:paraId="720B34AB" w14:textId="77777777" w:rsidR="002109B4" w:rsidRDefault="00C80360">
      <w:pPr>
        <w:pStyle w:val="ListParagraph"/>
        <w:numPr>
          <w:ilvl w:val="0"/>
          <w:numId w:val="4"/>
        </w:numPr>
        <w:spacing w:line="240" w:lineRule="auto"/>
        <w:ind w:right="1998"/>
        <w:jc w:val="center"/>
        <w:rPr>
          <w:rFonts w:ascii="Algerian" w:hAnsi="Algerian"/>
        </w:rPr>
      </w:pPr>
      <w:r>
        <w:rPr>
          <w:sz w:val="24"/>
        </w:rPr>
        <w:t>Step 2 : Now open Oracle website scroll down and now select “JDK 21” for</w:t>
      </w:r>
    </w:p>
    <w:p w14:paraId="32F0861F" w14:textId="77777777" w:rsidR="002109B4" w:rsidRDefault="00C80360">
      <w:pPr>
        <w:pStyle w:val="ListParagraph"/>
        <w:spacing w:line="240" w:lineRule="auto"/>
        <w:ind w:left="835" w:right="1998" w:firstLine="0"/>
        <w:jc w:val="center"/>
        <w:rPr>
          <w:sz w:val="24"/>
        </w:rPr>
      </w:pPr>
      <w:r>
        <w:rPr>
          <w:sz w:val="24"/>
        </w:rPr>
        <w:t>Windows and select “X64 installer” and download it.</w:t>
      </w:r>
    </w:p>
    <w:p w14:paraId="505632CB" w14:textId="77777777" w:rsidR="002109B4" w:rsidRDefault="002109B4">
      <w:pPr>
        <w:pStyle w:val="ListParagraph"/>
        <w:spacing w:line="240" w:lineRule="auto"/>
        <w:ind w:left="835" w:right="1998" w:firstLine="0"/>
        <w:jc w:val="center"/>
        <w:rPr>
          <w:sz w:val="24"/>
        </w:rPr>
      </w:pPr>
    </w:p>
    <w:p w14:paraId="15E7864B" w14:textId="77777777" w:rsidR="002109B4" w:rsidRDefault="00C80360">
      <w:pPr>
        <w:pStyle w:val="ListParagraph"/>
        <w:ind w:left="835" w:right="1998"/>
        <w:rPr>
          <w:rFonts w:ascii="Algerian" w:hAnsi="Algerian"/>
        </w:rPr>
      </w:pPr>
      <w:r>
        <w:rPr>
          <w:rFonts w:ascii="Algerian" w:hAnsi="Algerian"/>
        </w:rPr>
        <w:t xml:space="preserve">               </w:t>
      </w:r>
      <w:r>
        <w:rPr>
          <w:rFonts w:ascii="Algerian" w:hAnsi="Algerian"/>
          <w:noProof/>
        </w:rPr>
        <w:drawing>
          <wp:inline distT="0" distB="0" distL="0" distR="0" wp14:anchorId="3D07E7B2" wp14:editId="2CC44AD3">
            <wp:extent cx="2863948" cy="1462405"/>
            <wp:effectExtent l="0" t="0" r="0" b="4445"/>
            <wp:docPr id="145964068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40683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7018" cy="14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797FA" w14:textId="77777777" w:rsidR="002109B4" w:rsidRDefault="002109B4">
      <w:pPr>
        <w:pStyle w:val="ListParagraph"/>
        <w:spacing w:line="240" w:lineRule="auto"/>
        <w:ind w:left="835" w:right="1998" w:firstLine="0"/>
        <w:rPr>
          <w:rFonts w:ascii="Algerian" w:hAnsi="Algerian"/>
        </w:rPr>
      </w:pPr>
    </w:p>
    <w:p w14:paraId="1A2E3C85" w14:textId="77777777" w:rsidR="002109B4" w:rsidRDefault="002109B4">
      <w:pPr>
        <w:spacing w:line="240" w:lineRule="auto"/>
        <w:ind w:left="0" w:right="1998" w:firstLine="0"/>
        <w:jc w:val="center"/>
      </w:pPr>
    </w:p>
    <w:p w14:paraId="7AD486F7" w14:textId="77777777" w:rsidR="002109B4" w:rsidRDefault="00C80360">
      <w:pPr>
        <w:pStyle w:val="ListParagraph"/>
        <w:numPr>
          <w:ilvl w:val="0"/>
          <w:numId w:val="4"/>
        </w:numPr>
        <w:spacing w:line="240" w:lineRule="auto"/>
        <w:ind w:right="1998"/>
        <w:jc w:val="center"/>
        <w:rPr>
          <w:sz w:val="24"/>
        </w:rPr>
      </w:pPr>
      <w:r>
        <w:rPr>
          <w:sz w:val="24"/>
        </w:rPr>
        <w:t>Step 3 : After downloading  open “this pc” in our laptop and open “program</w:t>
      </w:r>
    </w:p>
    <w:p w14:paraId="464AAAF7" w14:textId="77777777" w:rsidR="002109B4" w:rsidRDefault="00C80360">
      <w:pPr>
        <w:pStyle w:val="ListParagraph"/>
        <w:spacing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      files”,open “java”,open “JDK 21”</w:t>
      </w:r>
    </w:p>
    <w:p w14:paraId="398D9BAD" w14:textId="77777777" w:rsidR="002109B4" w:rsidRDefault="002109B4">
      <w:pPr>
        <w:pStyle w:val="ListParagraph"/>
        <w:spacing w:line="240" w:lineRule="auto"/>
        <w:ind w:left="835" w:right="1998" w:firstLine="0"/>
        <w:jc w:val="center"/>
        <w:rPr>
          <w:sz w:val="24"/>
        </w:rPr>
      </w:pPr>
    </w:p>
    <w:p w14:paraId="0899FC71" w14:textId="77777777" w:rsidR="002109B4" w:rsidRDefault="00C80360">
      <w:pPr>
        <w:spacing w:line="240" w:lineRule="auto"/>
        <w:ind w:right="1998"/>
        <w:jc w:val="center"/>
        <w:rPr>
          <w:rFonts w:ascii="Algerian" w:hAnsi="Algerian"/>
        </w:rPr>
      </w:pPr>
      <w:r>
        <w:rPr>
          <w:rFonts w:ascii="Algerian" w:hAnsi="Algerian"/>
          <w:noProof/>
        </w:rPr>
        <w:drawing>
          <wp:inline distT="0" distB="0" distL="0" distR="0" wp14:anchorId="71FC5E10" wp14:editId="00276BA1">
            <wp:extent cx="3178175" cy="1386767"/>
            <wp:effectExtent l="0" t="0" r="3175" b="4445"/>
            <wp:docPr id="14316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06477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8669" cy="142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1E32" w14:textId="77777777" w:rsidR="002109B4" w:rsidRDefault="002109B4">
      <w:pPr>
        <w:spacing w:line="240" w:lineRule="auto"/>
        <w:ind w:right="1998"/>
        <w:jc w:val="center"/>
        <w:rPr>
          <w:rFonts w:ascii="Algerian" w:hAnsi="Algerian"/>
        </w:rPr>
      </w:pPr>
    </w:p>
    <w:p w14:paraId="4C711EE8" w14:textId="77777777" w:rsidR="002109B4" w:rsidRDefault="002109B4">
      <w:pPr>
        <w:spacing w:line="240" w:lineRule="auto"/>
        <w:ind w:right="1998"/>
        <w:jc w:val="center"/>
        <w:rPr>
          <w:rFonts w:ascii="Algerian" w:hAnsi="Algerian"/>
        </w:rPr>
      </w:pPr>
    </w:p>
    <w:p w14:paraId="2ABB93B5" w14:textId="77777777" w:rsidR="002109B4" w:rsidRDefault="002109B4">
      <w:pPr>
        <w:spacing w:line="240" w:lineRule="auto"/>
        <w:ind w:right="1998"/>
        <w:jc w:val="center"/>
        <w:rPr>
          <w:rFonts w:ascii="Algerian" w:hAnsi="Algerian"/>
        </w:rPr>
      </w:pPr>
    </w:p>
    <w:p w14:paraId="791E5008" w14:textId="77777777" w:rsidR="002109B4" w:rsidRDefault="00C80360">
      <w:pPr>
        <w:spacing w:line="240" w:lineRule="auto"/>
        <w:ind w:right="1998"/>
        <w:rPr>
          <w:rFonts w:ascii="Algerian" w:hAnsi="Algerian"/>
        </w:rPr>
      </w:pPr>
      <w:r>
        <w:rPr>
          <w:rFonts w:ascii="Algerian" w:hAnsi="Algerian"/>
          <w:noProof/>
        </w:rPr>
        <w:lastRenderedPageBreak/>
        <w:drawing>
          <wp:inline distT="0" distB="0" distL="0" distR="0" wp14:anchorId="2C3B3CDB" wp14:editId="57302EA5">
            <wp:extent cx="2531110" cy="1135339"/>
            <wp:effectExtent l="0" t="0" r="2540" b="8255"/>
            <wp:docPr id="10637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5217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8836" cy="117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lgerian" w:hAnsi="Algerian"/>
        </w:rPr>
        <w:t xml:space="preserve">    </w:t>
      </w:r>
      <w:r>
        <w:rPr>
          <w:rFonts w:ascii="Algerian" w:hAnsi="Algerian"/>
          <w:noProof/>
        </w:rPr>
        <w:drawing>
          <wp:inline distT="0" distB="0" distL="0" distR="0" wp14:anchorId="797671A8" wp14:editId="7D98ECA0">
            <wp:extent cx="2083686" cy="1074420"/>
            <wp:effectExtent l="0" t="0" r="0" b="0"/>
            <wp:docPr id="1504328588" name="Picture 1" descr="A black screen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28588" name="Picture 1" descr="A black screen with white number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44836" cy="110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3579" w14:textId="77777777" w:rsidR="002109B4" w:rsidRDefault="002109B4">
      <w:pPr>
        <w:spacing w:line="240" w:lineRule="auto"/>
        <w:ind w:right="1998"/>
        <w:jc w:val="center"/>
        <w:rPr>
          <w:rFonts w:ascii="Algerian" w:hAnsi="Algerian"/>
        </w:rPr>
      </w:pPr>
    </w:p>
    <w:p w14:paraId="329D3275" w14:textId="77777777" w:rsidR="002109B4" w:rsidRDefault="00C80360">
      <w:pPr>
        <w:spacing w:line="240" w:lineRule="auto"/>
        <w:ind w:right="1998"/>
        <w:jc w:val="center"/>
        <w:rPr>
          <w:rFonts w:ascii="Algerian" w:hAnsi="Algerian"/>
        </w:rPr>
      </w:pPr>
      <w:r>
        <w:rPr>
          <w:noProof/>
        </w:rPr>
        <w:drawing>
          <wp:inline distT="0" distB="0" distL="0" distR="0" wp14:anchorId="422D549C" wp14:editId="2051FC7B">
            <wp:extent cx="3466465" cy="1889524"/>
            <wp:effectExtent l="0" t="0" r="635" b="0"/>
            <wp:docPr id="41075901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9012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4436" cy="1915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581A1" w14:textId="77777777" w:rsidR="002109B4" w:rsidRDefault="002109B4">
      <w:pPr>
        <w:spacing w:after="0" w:line="240" w:lineRule="auto"/>
        <w:ind w:left="-1080" w:right="203" w:firstLine="0"/>
        <w:jc w:val="center"/>
      </w:pPr>
    </w:p>
    <w:p w14:paraId="0F6AD023" w14:textId="77777777" w:rsidR="002109B4" w:rsidRDefault="00C80360">
      <w:pPr>
        <w:pStyle w:val="ListParagraph"/>
        <w:numPr>
          <w:ilvl w:val="0"/>
          <w:numId w:val="4"/>
        </w:numPr>
        <w:spacing w:after="299" w:line="240" w:lineRule="auto"/>
        <w:ind w:right="1998"/>
        <w:jc w:val="center"/>
        <w:rPr>
          <w:sz w:val="24"/>
        </w:rPr>
      </w:pPr>
      <w:r>
        <w:rPr>
          <w:sz w:val="24"/>
        </w:rPr>
        <w:t xml:space="preserve">Step 4 : In the task bar search and open  “environment variables of                  </w:t>
      </w:r>
    </w:p>
    <w:p w14:paraId="0FBF8F9B" w14:textId="77777777" w:rsidR="002109B4" w:rsidRDefault="00C80360">
      <w:pPr>
        <w:pStyle w:val="ListParagraph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              system”,after opening environment variables, go to the system   </w:t>
      </w:r>
    </w:p>
    <w:p w14:paraId="42F4EC53" w14:textId="77777777" w:rsidR="002109B4" w:rsidRDefault="00C80360">
      <w:pPr>
        <w:pStyle w:val="ListParagraph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              variables and see for java if there leave it. Or click path and add   </w:t>
      </w:r>
    </w:p>
    <w:p w14:paraId="491AFCC6" w14:textId="77777777" w:rsidR="002109B4" w:rsidRDefault="00C80360">
      <w:pPr>
        <w:pStyle w:val="ListParagraph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             “JAVA” in ‘variable name’ and copy link in ‘variable value’</w:t>
      </w:r>
    </w:p>
    <w:p w14:paraId="5B4AAA86" w14:textId="4D052C25" w:rsidR="00206D3D" w:rsidRDefault="00FC4F7A" w:rsidP="00D22C39">
      <w:pPr>
        <w:spacing w:after="299" w:line="240" w:lineRule="auto"/>
        <w:ind w:right="1998"/>
        <w:jc w:val="center"/>
        <w:rPr>
          <w:sz w:val="24"/>
        </w:rPr>
      </w:pPr>
      <w:r>
        <w:rPr>
          <w:noProof/>
        </w:rPr>
        <w:drawing>
          <wp:inline distT="0" distB="0" distL="0" distR="0" wp14:anchorId="5C1A25E7" wp14:editId="122190FF">
            <wp:extent cx="2827020" cy="2918460"/>
            <wp:effectExtent l="0" t="0" r="0" b="0"/>
            <wp:docPr id="75142904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D1643" w14:textId="77777777" w:rsidR="002109B4" w:rsidRDefault="00C80360">
      <w:pPr>
        <w:pStyle w:val="ListParagraph"/>
        <w:numPr>
          <w:ilvl w:val="0"/>
          <w:numId w:val="4"/>
        </w:numPr>
        <w:spacing w:after="299" w:line="240" w:lineRule="auto"/>
        <w:ind w:right="1998"/>
        <w:jc w:val="center"/>
        <w:rPr>
          <w:sz w:val="24"/>
        </w:rPr>
      </w:pPr>
      <w:r>
        <w:rPr>
          <w:sz w:val="24"/>
        </w:rPr>
        <w:t xml:space="preserve">Step </w:t>
      </w:r>
      <w:proofErr w:type="gramStart"/>
      <w:r>
        <w:rPr>
          <w:sz w:val="24"/>
        </w:rPr>
        <w:t>5 :</w:t>
      </w:r>
      <w:proofErr w:type="gramEnd"/>
      <w:r>
        <w:rPr>
          <w:sz w:val="24"/>
        </w:rPr>
        <w:t xml:space="preserve">  Verifying Installation of Java. Again open task bar and search “cmd”,</w:t>
      </w:r>
    </w:p>
    <w:p w14:paraId="219BD931" w14:textId="77777777" w:rsidR="002109B4" w:rsidRDefault="00C80360">
      <w:pPr>
        <w:pStyle w:val="ListParagraph"/>
        <w:spacing w:after="299" w:line="240" w:lineRule="auto"/>
        <w:ind w:left="835" w:right="1998" w:firstLine="0"/>
        <w:jc w:val="center"/>
        <w:rPr>
          <w:sz w:val="24"/>
        </w:rPr>
      </w:pPr>
      <w:r>
        <w:rPr>
          <w:sz w:val="24"/>
        </w:rPr>
        <w:t xml:space="preserve">     open it ant type “java –version” and press enter. It will show the</w:t>
      </w:r>
    </w:p>
    <w:p w14:paraId="59F663D8" w14:textId="312F28DB" w:rsidR="002109B4" w:rsidRDefault="00C80360" w:rsidP="008D5144">
      <w:pPr>
        <w:pStyle w:val="ListParagraph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       version of installation of java.</w:t>
      </w:r>
    </w:p>
    <w:p w14:paraId="1AD67D96" w14:textId="3C1686D5" w:rsidR="00057955" w:rsidRPr="00057955" w:rsidRDefault="00057955" w:rsidP="00057955">
      <w:pPr>
        <w:pStyle w:val="ListParagraph"/>
        <w:spacing w:after="299"/>
        <w:ind w:left="835" w:right="1998"/>
        <w:rPr>
          <w:sz w:val="24"/>
        </w:rPr>
      </w:pPr>
      <w:r w:rsidRPr="00057955">
        <w:rPr>
          <w:noProof/>
          <w:sz w:val="24"/>
        </w:rPr>
        <w:drawing>
          <wp:inline distT="0" distB="0" distL="0" distR="0" wp14:anchorId="5EF93E43" wp14:editId="5B0CF48D">
            <wp:extent cx="5426710" cy="640080"/>
            <wp:effectExtent l="0" t="0" r="2540" b="7620"/>
            <wp:docPr id="194018605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71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AADF3" w14:textId="77777777" w:rsidR="00455147" w:rsidRDefault="00455147" w:rsidP="008D5144">
      <w:pPr>
        <w:pStyle w:val="ListParagraph"/>
        <w:spacing w:after="299" w:line="240" w:lineRule="auto"/>
        <w:ind w:left="835" w:right="1998" w:firstLine="0"/>
        <w:rPr>
          <w:sz w:val="24"/>
        </w:rPr>
      </w:pPr>
    </w:p>
    <w:p w14:paraId="0CA3EE01" w14:textId="769A7464" w:rsidR="00030199" w:rsidRDefault="00C80360" w:rsidP="000F1CAA">
      <w:pPr>
        <w:spacing w:after="299" w:line="240" w:lineRule="auto"/>
        <w:ind w:right="1998"/>
        <w:jc w:val="center"/>
        <w:rPr>
          <w:sz w:val="24"/>
        </w:rPr>
      </w:pPr>
      <w:r>
        <w:rPr>
          <w:sz w:val="24"/>
        </w:rPr>
        <w:t xml:space="preserve">Successfully Java is </w:t>
      </w:r>
      <w:proofErr w:type="gramStart"/>
      <w:r>
        <w:rPr>
          <w:sz w:val="24"/>
        </w:rPr>
        <w:t>installed  and</w:t>
      </w:r>
      <w:proofErr w:type="gramEnd"/>
      <w:r>
        <w:rPr>
          <w:sz w:val="24"/>
        </w:rPr>
        <w:t xml:space="preserve"> it will show the version otherwise it will show error and command is not recognized.</w:t>
      </w:r>
    </w:p>
    <w:p w14:paraId="4A8F21EA" w14:textId="77777777" w:rsidR="000F1CAA" w:rsidRDefault="000F1CAA" w:rsidP="000F1CAA">
      <w:pPr>
        <w:spacing w:after="299" w:line="240" w:lineRule="auto"/>
        <w:ind w:right="1998"/>
        <w:jc w:val="center"/>
        <w:rPr>
          <w:sz w:val="24"/>
        </w:rPr>
      </w:pPr>
    </w:p>
    <w:p w14:paraId="1749BC69" w14:textId="77777777" w:rsidR="002109B4" w:rsidRDefault="00C80360">
      <w:pPr>
        <w:pStyle w:val="ListParagraph"/>
        <w:numPr>
          <w:ilvl w:val="0"/>
          <w:numId w:val="3"/>
        </w:numPr>
        <w:spacing w:line="240" w:lineRule="auto"/>
        <w:ind w:right="1998"/>
        <w:rPr>
          <w:rFonts w:ascii="Arial Black" w:hAnsi="Arial Black"/>
          <w:sz w:val="27"/>
          <w:szCs w:val="27"/>
        </w:rPr>
      </w:pPr>
      <w:proofErr w:type="gramStart"/>
      <w:r>
        <w:rPr>
          <w:rFonts w:ascii="Arial Black" w:hAnsi="Arial Black"/>
          <w:sz w:val="27"/>
          <w:szCs w:val="27"/>
        </w:rPr>
        <w:t>Program :</w:t>
      </w:r>
      <w:proofErr w:type="gramEnd"/>
      <w:r>
        <w:rPr>
          <w:rFonts w:ascii="Arial Black" w:hAnsi="Arial Black"/>
          <w:sz w:val="27"/>
          <w:szCs w:val="27"/>
        </w:rPr>
        <w:t xml:space="preserve"> 2</w:t>
      </w:r>
    </w:p>
    <w:p w14:paraId="02CDB5C8" w14:textId="77777777" w:rsidR="002109B4" w:rsidRDefault="002109B4">
      <w:pPr>
        <w:pStyle w:val="ListParagraph"/>
        <w:spacing w:after="299" w:line="240" w:lineRule="auto"/>
        <w:ind w:left="835" w:right="1998" w:firstLine="0"/>
        <w:jc w:val="center"/>
        <w:rPr>
          <w:rFonts w:ascii="Abadi" w:hAnsi="Abadi"/>
          <w:szCs w:val="28"/>
        </w:rPr>
      </w:pPr>
    </w:p>
    <w:p w14:paraId="3592C4E5" w14:textId="0A17CBFE" w:rsidR="002109B4" w:rsidRDefault="00C80360" w:rsidP="001A57C5">
      <w:pPr>
        <w:pStyle w:val="ListParagraph"/>
        <w:spacing w:after="299" w:line="240" w:lineRule="auto"/>
        <w:ind w:left="835" w:right="1998" w:firstLine="0"/>
        <w:rPr>
          <w:rFonts w:ascii="Bahnschrift Condensed" w:hAnsi="Bahnschrift Condensed"/>
          <w:sz w:val="24"/>
        </w:rPr>
      </w:pPr>
      <w:r>
        <w:rPr>
          <w:sz w:val="24"/>
        </w:rPr>
        <w:t xml:space="preserve">Q) </w:t>
      </w:r>
      <w:r>
        <w:rPr>
          <w:rFonts w:ascii="Bahnschrift Condensed" w:hAnsi="Bahnschrift Condensed"/>
          <w:sz w:val="24"/>
        </w:rPr>
        <w:t xml:space="preserve">Write </w:t>
      </w:r>
      <w:proofErr w:type="gramStart"/>
      <w:r>
        <w:rPr>
          <w:rFonts w:ascii="Bahnschrift Condensed" w:hAnsi="Bahnschrift Condensed"/>
          <w:sz w:val="24"/>
        </w:rPr>
        <w:t>a  java</w:t>
      </w:r>
      <w:proofErr w:type="gramEnd"/>
      <w:r>
        <w:rPr>
          <w:rFonts w:ascii="Bahnschrift Condensed" w:hAnsi="Bahnschrift Condensed"/>
          <w:sz w:val="24"/>
        </w:rPr>
        <w:t xml:space="preserve"> program to print the message “welcome to java program”.</w:t>
      </w:r>
    </w:p>
    <w:p w14:paraId="75C3EC52" w14:textId="77777777" w:rsidR="001A57C5" w:rsidRPr="001A57C5" w:rsidRDefault="001A57C5" w:rsidP="001A57C5">
      <w:pPr>
        <w:pStyle w:val="ListParagraph"/>
        <w:spacing w:after="299" w:line="240" w:lineRule="auto"/>
        <w:ind w:left="835" w:right="1998" w:firstLine="0"/>
        <w:rPr>
          <w:sz w:val="24"/>
        </w:rPr>
      </w:pPr>
    </w:p>
    <w:p w14:paraId="5A984E05" w14:textId="77777777" w:rsidR="002109B4" w:rsidRDefault="00C80360">
      <w:pPr>
        <w:pStyle w:val="ListParagraph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class </w:t>
      </w:r>
      <w:proofErr w:type="gramStart"/>
      <w:r>
        <w:rPr>
          <w:sz w:val="24"/>
        </w:rPr>
        <w:t>Main{</w:t>
      </w:r>
      <w:proofErr w:type="gramEnd"/>
    </w:p>
    <w:p w14:paraId="1FF604F0" w14:textId="77777777" w:rsidR="002109B4" w:rsidRDefault="00C80360">
      <w:pPr>
        <w:pStyle w:val="ListParagraph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public static void main(String[] args){</w:t>
      </w:r>
    </w:p>
    <w:p w14:paraId="3C282CFA" w14:textId="77777777" w:rsidR="002109B4" w:rsidRDefault="00C80360">
      <w:pPr>
        <w:pStyle w:val="ListParagraph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System.out.println("welcome to java programming");</w:t>
      </w:r>
    </w:p>
    <w:p w14:paraId="6C5238BA" w14:textId="77777777" w:rsidR="002109B4" w:rsidRDefault="00C80360">
      <w:pPr>
        <w:pStyle w:val="ListParagraph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}</w:t>
      </w:r>
    </w:p>
    <w:p w14:paraId="29572378" w14:textId="77777777" w:rsidR="002109B4" w:rsidRDefault="00C80360">
      <w:pPr>
        <w:pStyle w:val="ListParagraph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 xml:space="preserve">        }</w:t>
      </w:r>
    </w:p>
    <w:p w14:paraId="3A660B89" w14:textId="77777777" w:rsidR="002109B4" w:rsidRDefault="002109B4" w:rsidP="001A57C5">
      <w:pPr>
        <w:pStyle w:val="ListParagraph"/>
        <w:spacing w:after="299" w:line="240" w:lineRule="auto"/>
        <w:ind w:left="835" w:right="1998" w:firstLine="0"/>
        <w:rPr>
          <w:sz w:val="22"/>
          <w:szCs w:val="22"/>
        </w:rPr>
      </w:pPr>
    </w:p>
    <w:p w14:paraId="77D55A9C" w14:textId="77777777" w:rsidR="002109B4" w:rsidRDefault="002109B4">
      <w:pPr>
        <w:pStyle w:val="ListParagraph"/>
        <w:spacing w:after="299" w:line="240" w:lineRule="auto"/>
        <w:ind w:left="835" w:right="1998" w:firstLine="0"/>
        <w:jc w:val="center"/>
        <w:rPr>
          <w:sz w:val="24"/>
        </w:rPr>
      </w:pPr>
    </w:p>
    <w:p w14:paraId="4F021CB0" w14:textId="77777777" w:rsidR="002109B4" w:rsidRDefault="00C80360">
      <w:pPr>
        <w:pStyle w:val="ListParagraph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>OUTPUT</w:t>
      </w:r>
    </w:p>
    <w:p w14:paraId="1F137C42" w14:textId="1F8CB2FD" w:rsidR="002109B4" w:rsidRDefault="002109B4">
      <w:pPr>
        <w:pStyle w:val="ListParagraph"/>
        <w:spacing w:after="299" w:line="240" w:lineRule="auto"/>
        <w:ind w:left="835" w:right="1998" w:firstLine="0"/>
        <w:jc w:val="center"/>
        <w:rPr>
          <w:sz w:val="24"/>
        </w:rPr>
      </w:pPr>
    </w:p>
    <w:p w14:paraId="56AC375B" w14:textId="47137D35" w:rsidR="002109B4" w:rsidRDefault="00EE3FE3">
      <w:pPr>
        <w:pStyle w:val="ListParagraph"/>
        <w:spacing w:line="240" w:lineRule="auto"/>
        <w:ind w:left="0" w:right="1998" w:firstLine="0"/>
        <w:rPr>
          <w:rFonts w:ascii="Arial Black" w:hAnsi="Arial Black"/>
          <w:sz w:val="27"/>
          <w:szCs w:val="27"/>
        </w:rPr>
      </w:pPr>
      <w:r>
        <w:rPr>
          <w:noProof/>
        </w:rPr>
        <w:drawing>
          <wp:inline distT="0" distB="0" distL="0" distR="0" wp14:anchorId="363E994C" wp14:editId="05E3ADBC">
            <wp:extent cx="3634740" cy="1325880"/>
            <wp:effectExtent l="0" t="0" r="3810" b="7620"/>
            <wp:docPr id="114654716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48C81" w14:textId="77777777" w:rsidR="002109B4" w:rsidRDefault="00C80360">
      <w:pPr>
        <w:pStyle w:val="ListParagraph"/>
        <w:numPr>
          <w:ilvl w:val="0"/>
          <w:numId w:val="3"/>
        </w:numPr>
        <w:spacing w:line="240" w:lineRule="auto"/>
        <w:ind w:right="1998"/>
        <w:rPr>
          <w:rFonts w:ascii="Arial Black" w:hAnsi="Arial Black"/>
          <w:sz w:val="27"/>
          <w:szCs w:val="27"/>
        </w:rPr>
      </w:pPr>
      <w:proofErr w:type="gramStart"/>
      <w:r>
        <w:rPr>
          <w:rFonts w:ascii="Arial Black" w:hAnsi="Arial Black"/>
          <w:sz w:val="27"/>
          <w:szCs w:val="27"/>
        </w:rPr>
        <w:t>Program :</w:t>
      </w:r>
      <w:proofErr w:type="gramEnd"/>
      <w:r>
        <w:rPr>
          <w:rFonts w:ascii="Arial Black" w:hAnsi="Arial Black"/>
          <w:sz w:val="27"/>
          <w:szCs w:val="27"/>
        </w:rPr>
        <w:t xml:space="preserve"> 3</w:t>
      </w:r>
    </w:p>
    <w:p w14:paraId="201F00AA" w14:textId="77777777" w:rsidR="002109B4" w:rsidRDefault="002109B4">
      <w:pPr>
        <w:pStyle w:val="ListParagraph"/>
        <w:spacing w:line="240" w:lineRule="auto"/>
        <w:ind w:left="835" w:right="1998" w:firstLine="0"/>
        <w:jc w:val="center"/>
        <w:rPr>
          <w:rFonts w:ascii="Arial Black" w:hAnsi="Arial Black"/>
          <w:sz w:val="27"/>
          <w:szCs w:val="27"/>
        </w:rPr>
      </w:pPr>
    </w:p>
    <w:p w14:paraId="60693E64" w14:textId="77777777" w:rsidR="002109B4" w:rsidRDefault="00C80360">
      <w:pPr>
        <w:spacing w:after="299" w:line="240" w:lineRule="auto"/>
        <w:ind w:left="835" w:right="1998" w:firstLine="0"/>
        <w:rPr>
          <w:rFonts w:ascii="Bahnschrift Condensed" w:hAnsi="Bahnschrift Condensed"/>
          <w:sz w:val="22"/>
          <w:szCs w:val="22"/>
        </w:rPr>
      </w:pPr>
      <w:r>
        <w:rPr>
          <w:sz w:val="24"/>
        </w:rPr>
        <w:t xml:space="preserve">Q)  </w:t>
      </w:r>
      <w:r>
        <w:rPr>
          <w:rFonts w:ascii="Bahnschrift Condensed" w:hAnsi="Bahnschrift Condensed"/>
          <w:sz w:val="22"/>
          <w:szCs w:val="22"/>
        </w:rPr>
        <w:t>Write a java program that prints name,roll number,section of a student.</w:t>
      </w:r>
    </w:p>
    <w:p w14:paraId="408B6ADA" w14:textId="77777777" w:rsidR="002109B4" w:rsidRDefault="00C80360">
      <w:pPr>
        <w:spacing w:after="0" w:line="240" w:lineRule="auto"/>
        <w:ind w:left="0" w:right="1998" w:firstLine="0"/>
        <w:rPr>
          <w:sz w:val="22"/>
          <w:szCs w:val="22"/>
        </w:rPr>
      </w:pPr>
      <w:r>
        <w:rPr>
          <w:sz w:val="22"/>
          <w:szCs w:val="22"/>
        </w:rPr>
        <w:t xml:space="preserve">                        public class My_Profile</w:t>
      </w:r>
    </w:p>
    <w:p w14:paraId="3F8F15F2" w14:textId="77777777" w:rsidR="002109B4" w:rsidRDefault="00C80360">
      <w:pPr>
        <w:spacing w:after="0" w:line="240" w:lineRule="auto"/>
        <w:ind w:left="0" w:right="1998" w:firstLine="0"/>
        <w:rPr>
          <w:sz w:val="22"/>
          <w:szCs w:val="22"/>
        </w:rPr>
      </w:pPr>
      <w:r>
        <w:rPr>
          <w:sz w:val="22"/>
          <w:szCs w:val="22"/>
        </w:rPr>
        <w:t xml:space="preserve">                       {</w:t>
      </w:r>
    </w:p>
    <w:p w14:paraId="6F49BC34" w14:textId="77777777" w:rsidR="002109B4" w:rsidRDefault="00C80360">
      <w:pPr>
        <w:spacing w:after="0" w:line="240" w:lineRule="auto"/>
        <w:ind w:left="0" w:right="1998" w:firstLine="0"/>
        <w:rPr>
          <w:sz w:val="22"/>
          <w:szCs w:val="22"/>
        </w:rPr>
      </w:pPr>
      <w:r>
        <w:rPr>
          <w:sz w:val="22"/>
          <w:szCs w:val="22"/>
        </w:rPr>
        <w:t xml:space="preserve">                       public static void main(String args[]) {</w:t>
      </w:r>
    </w:p>
    <w:p w14:paraId="7AC6082E" w14:textId="4F9DD368" w:rsidR="002109B4" w:rsidRDefault="00C80360">
      <w:pPr>
        <w:spacing w:after="0" w:line="240" w:lineRule="auto"/>
        <w:ind w:right="1998"/>
        <w:rPr>
          <w:sz w:val="22"/>
          <w:szCs w:val="22"/>
        </w:rPr>
      </w:pPr>
      <w:r>
        <w:rPr>
          <w:sz w:val="22"/>
          <w:szCs w:val="22"/>
        </w:rPr>
        <w:t xml:space="preserve">                     </w:t>
      </w:r>
      <w:proofErr w:type="spellStart"/>
      <w:r>
        <w:rPr>
          <w:sz w:val="22"/>
          <w:szCs w:val="22"/>
        </w:rPr>
        <w:t>System.out.println</w:t>
      </w:r>
      <w:proofErr w:type="spellEnd"/>
      <w:r>
        <w:rPr>
          <w:sz w:val="22"/>
          <w:szCs w:val="22"/>
        </w:rPr>
        <w:t xml:space="preserve">("Name: </w:t>
      </w:r>
      <w:r w:rsidR="00FF5856">
        <w:rPr>
          <w:sz w:val="22"/>
          <w:szCs w:val="22"/>
        </w:rPr>
        <w:t>Ch Jaswanth Reddy</w:t>
      </w:r>
      <w:r>
        <w:rPr>
          <w:sz w:val="22"/>
          <w:szCs w:val="22"/>
        </w:rPr>
        <w:t>");</w:t>
      </w:r>
    </w:p>
    <w:p w14:paraId="1A34BF21" w14:textId="77777777" w:rsidR="002109B4" w:rsidRDefault="00C80360">
      <w:pPr>
        <w:spacing w:after="0" w:line="240" w:lineRule="auto"/>
        <w:ind w:right="1998"/>
        <w:rPr>
          <w:sz w:val="22"/>
          <w:szCs w:val="22"/>
        </w:rPr>
      </w:pPr>
      <w:r>
        <w:rPr>
          <w:sz w:val="22"/>
          <w:szCs w:val="22"/>
        </w:rPr>
        <w:t xml:space="preserve">                     System.out.println("Class: CSE 'A'");</w:t>
      </w:r>
    </w:p>
    <w:p w14:paraId="7495168C" w14:textId="01BD45E8" w:rsidR="002109B4" w:rsidRDefault="00C80360">
      <w:pPr>
        <w:spacing w:after="0" w:line="240" w:lineRule="auto"/>
        <w:ind w:right="1998"/>
        <w:rPr>
          <w:sz w:val="22"/>
          <w:szCs w:val="22"/>
        </w:rPr>
      </w:pPr>
      <w:r>
        <w:rPr>
          <w:sz w:val="22"/>
          <w:szCs w:val="22"/>
        </w:rPr>
        <w:t xml:space="preserve">                     </w:t>
      </w:r>
      <w:proofErr w:type="spellStart"/>
      <w:r>
        <w:rPr>
          <w:sz w:val="22"/>
          <w:szCs w:val="22"/>
        </w:rPr>
        <w:t>System.out.println</w:t>
      </w:r>
      <w:proofErr w:type="spellEnd"/>
      <w:r>
        <w:rPr>
          <w:sz w:val="22"/>
          <w:szCs w:val="22"/>
        </w:rPr>
        <w:t>("Roll No: 240</w:t>
      </w:r>
      <w:r w:rsidR="00EE3FE3">
        <w:rPr>
          <w:sz w:val="22"/>
          <w:szCs w:val="22"/>
        </w:rPr>
        <w:t>34</w:t>
      </w:r>
      <w:r>
        <w:rPr>
          <w:sz w:val="22"/>
          <w:szCs w:val="22"/>
        </w:rPr>
        <w:t>");</w:t>
      </w:r>
    </w:p>
    <w:p w14:paraId="168EF698" w14:textId="77777777" w:rsidR="002109B4" w:rsidRDefault="00C80360">
      <w:pPr>
        <w:spacing w:after="0" w:line="240" w:lineRule="auto"/>
        <w:ind w:left="0" w:right="1998" w:firstLine="0"/>
        <w:rPr>
          <w:sz w:val="22"/>
          <w:szCs w:val="22"/>
        </w:rPr>
      </w:pPr>
      <w:r>
        <w:rPr>
          <w:sz w:val="22"/>
          <w:szCs w:val="22"/>
        </w:rPr>
        <w:t xml:space="preserve">                       }</w:t>
      </w:r>
    </w:p>
    <w:p w14:paraId="0596D0E8" w14:textId="77777777" w:rsidR="002109B4" w:rsidRDefault="00C80360">
      <w:pPr>
        <w:spacing w:after="0" w:line="240" w:lineRule="auto"/>
        <w:ind w:right="1998"/>
        <w:rPr>
          <w:sz w:val="24"/>
        </w:rPr>
      </w:pPr>
      <w:r>
        <w:rPr>
          <w:sz w:val="22"/>
          <w:szCs w:val="22"/>
        </w:rPr>
        <w:t xml:space="preserve">                     }</w:t>
      </w:r>
    </w:p>
    <w:p w14:paraId="671FF1FD" w14:textId="77777777" w:rsidR="002109B4" w:rsidRDefault="002109B4" w:rsidP="000B449F">
      <w:pPr>
        <w:spacing w:after="0" w:line="240" w:lineRule="auto"/>
        <w:ind w:left="0" w:right="1998" w:firstLine="0"/>
        <w:rPr>
          <w:sz w:val="24"/>
        </w:rPr>
      </w:pPr>
    </w:p>
    <w:p w14:paraId="4F9357A4" w14:textId="77777777" w:rsidR="002109B4" w:rsidRDefault="00C80360">
      <w:pPr>
        <w:pStyle w:val="ListParagraph"/>
        <w:spacing w:after="299" w:line="240" w:lineRule="auto"/>
        <w:ind w:left="835" w:right="1998" w:firstLine="0"/>
        <w:rPr>
          <w:sz w:val="24"/>
        </w:rPr>
      </w:pPr>
      <w:r>
        <w:rPr>
          <w:sz w:val="24"/>
        </w:rPr>
        <w:t>OUTPUT</w:t>
      </w:r>
    </w:p>
    <w:p w14:paraId="62239E4C" w14:textId="77777777" w:rsidR="007A3F2E" w:rsidRPr="000B449F" w:rsidRDefault="007A3F2E" w:rsidP="000B449F">
      <w:pPr>
        <w:spacing w:after="299" w:line="240" w:lineRule="auto"/>
        <w:ind w:left="0" w:right="1998" w:firstLine="0"/>
        <w:rPr>
          <w:sz w:val="24"/>
        </w:rPr>
      </w:pPr>
    </w:p>
    <w:p w14:paraId="4A5D4481" w14:textId="45531082" w:rsidR="007A3F2E" w:rsidRDefault="000B449F">
      <w:pPr>
        <w:pStyle w:val="ListParagraph"/>
        <w:spacing w:after="299" w:line="240" w:lineRule="auto"/>
        <w:ind w:left="835" w:right="1998" w:firstLine="0"/>
        <w:jc w:val="center"/>
        <w:rPr>
          <w:sz w:val="24"/>
        </w:rPr>
      </w:pPr>
      <w:r w:rsidRPr="007A3F2E">
        <w:rPr>
          <w:noProof/>
          <w:sz w:val="24"/>
        </w:rPr>
        <w:drawing>
          <wp:inline distT="0" distB="0" distL="0" distR="0" wp14:anchorId="1EAD139C" wp14:editId="562C0E34">
            <wp:extent cx="4701538" cy="1943100"/>
            <wp:effectExtent l="0" t="0" r="4445" b="0"/>
            <wp:docPr id="12377560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829" cy="19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99FD" w14:textId="04634D02" w:rsidR="002109B4" w:rsidRPr="007A3F2E" w:rsidRDefault="002109B4" w:rsidP="007A3F2E">
      <w:pPr>
        <w:pStyle w:val="ListParagraph"/>
        <w:spacing w:after="299"/>
        <w:ind w:left="835" w:right="1998"/>
        <w:rPr>
          <w:sz w:val="24"/>
        </w:rPr>
      </w:pPr>
    </w:p>
    <w:p w14:paraId="518461D1" w14:textId="77777777" w:rsidR="002109B4" w:rsidRDefault="00C80360">
      <w:pPr>
        <w:spacing w:line="240" w:lineRule="auto"/>
        <w:ind w:left="0" w:right="1998" w:firstLine="0"/>
        <w:jc w:val="center"/>
        <w:rPr>
          <w:rFonts w:ascii="Algerian" w:hAnsi="Algerian"/>
        </w:rPr>
      </w:pPr>
      <w:r>
        <w:rPr>
          <w:rFonts w:ascii="Algerian" w:hAnsi="Algerian"/>
        </w:rPr>
        <w:lastRenderedPageBreak/>
        <w:t>Week-2</w:t>
      </w:r>
    </w:p>
    <w:p w14:paraId="5EA95FC6" w14:textId="77777777" w:rsidR="002109B4" w:rsidRDefault="00C80360">
      <w:pPr>
        <w:spacing w:after="0" w:line="240" w:lineRule="auto"/>
        <w:ind w:left="0" w:right="0" w:firstLine="0"/>
      </w:pPr>
      <w:r>
        <w:t xml:space="preserve"> </w:t>
      </w:r>
    </w:p>
    <w:p w14:paraId="22CC0865" w14:textId="77777777" w:rsidR="002109B4" w:rsidRDefault="00C80360">
      <w:pPr>
        <w:pStyle w:val="ListParagraph"/>
        <w:spacing w:after="0" w:line="240" w:lineRule="auto"/>
        <w:ind w:right="0" w:firstLine="0"/>
      </w:pPr>
      <w:r>
        <w:t xml:space="preserve">A) write a java program to calculate the area of the rectangle </w:t>
      </w:r>
    </w:p>
    <w:p w14:paraId="086ADFE3" w14:textId="77777777" w:rsidR="002109B4" w:rsidRDefault="002109B4">
      <w:pPr>
        <w:pStyle w:val="ListParagraph"/>
        <w:spacing w:after="0" w:line="240" w:lineRule="auto"/>
        <w:ind w:right="0" w:firstLine="0"/>
      </w:pPr>
    </w:p>
    <w:p w14:paraId="071BCF1A" w14:textId="77777777" w:rsidR="002109B4" w:rsidRDefault="00C80360">
      <w:pPr>
        <w:pStyle w:val="ListParagraph"/>
        <w:spacing w:line="240" w:lineRule="auto"/>
        <w:rPr>
          <w:rFonts w:ascii="Consolas" w:hAnsi="Consolas"/>
          <w:color w:val="569CD6"/>
          <w:kern w:val="0"/>
          <w:sz w:val="21"/>
          <w:szCs w:val="21"/>
          <w:lang w:val="en-US" w:eastAsia="en-US"/>
          <w14:ligatures w14:val="none"/>
        </w:rPr>
      </w:pPr>
      <w:r>
        <w:t>CODE:</w:t>
      </w:r>
      <w:r>
        <w:rPr>
          <w:rFonts w:ascii="Consolas" w:hAnsi="Consolas"/>
          <w:color w:val="569CD6"/>
          <w:kern w:val="0"/>
          <w:sz w:val="21"/>
          <w:szCs w:val="21"/>
          <w:lang w:val="en-US" w:eastAsia="en-US"/>
          <w14:ligatures w14:val="none"/>
        </w:rPr>
        <w:t xml:space="preserve"> </w:t>
      </w:r>
    </w:p>
    <w:p w14:paraId="50E4BE6F" w14:textId="77777777" w:rsidR="002109B4" w:rsidRDefault="00C80360">
      <w:pPr>
        <w:pStyle w:val="ListParagraph"/>
        <w:spacing w:after="0" w:line="240" w:lineRule="auto"/>
        <w:ind w:right="0" w:firstLine="0"/>
      </w:pPr>
      <w:r>
        <w:t>import java.util.Scanner;</w:t>
      </w:r>
    </w:p>
    <w:p w14:paraId="726A85AF" w14:textId="77777777" w:rsidR="002109B4" w:rsidRDefault="00C80360">
      <w:pPr>
        <w:pStyle w:val="ListParagraph"/>
        <w:spacing w:after="0" w:line="240" w:lineRule="auto"/>
        <w:ind w:right="0" w:firstLine="0"/>
      </w:pPr>
      <w:r>
        <w:t>class arearect{</w:t>
      </w:r>
    </w:p>
    <w:p w14:paraId="7B9770D9" w14:textId="77777777" w:rsidR="002109B4" w:rsidRDefault="00C80360">
      <w:pPr>
        <w:pStyle w:val="ListParagraph"/>
        <w:spacing w:after="0" w:line="240" w:lineRule="auto"/>
        <w:ind w:right="0" w:firstLine="0"/>
      </w:pPr>
      <w:r>
        <w:t>public static void main(String[]args){</w:t>
      </w:r>
    </w:p>
    <w:p w14:paraId="7BD132C8" w14:textId="77777777" w:rsidR="002109B4" w:rsidRDefault="00C80360">
      <w:pPr>
        <w:pStyle w:val="ListParagraph"/>
        <w:spacing w:after="0" w:line="240" w:lineRule="auto"/>
        <w:ind w:right="0" w:firstLine="0"/>
      </w:pPr>
      <w:r>
        <w:t>Scanner input=new Scanner(System.in);</w:t>
      </w:r>
    </w:p>
    <w:p w14:paraId="23962FE6" w14:textId="77777777" w:rsidR="002109B4" w:rsidRDefault="00C80360">
      <w:pPr>
        <w:pStyle w:val="ListParagraph"/>
        <w:spacing w:after="0" w:line="240" w:lineRule="auto"/>
        <w:ind w:right="0" w:firstLine="0"/>
      </w:pPr>
      <w:r>
        <w:t>System.out.println("enter the length");</w:t>
      </w:r>
    </w:p>
    <w:p w14:paraId="53B84D2A" w14:textId="77777777" w:rsidR="002109B4" w:rsidRDefault="00C80360">
      <w:pPr>
        <w:pStyle w:val="ListParagraph"/>
        <w:spacing w:after="0" w:line="240" w:lineRule="auto"/>
        <w:ind w:right="0" w:firstLine="0"/>
      </w:pPr>
      <w:r>
        <w:t>int len=input.nextInt();</w:t>
      </w:r>
    </w:p>
    <w:p w14:paraId="60753074" w14:textId="77777777" w:rsidR="002109B4" w:rsidRDefault="00C80360">
      <w:pPr>
        <w:pStyle w:val="ListParagraph"/>
        <w:spacing w:after="0" w:line="240" w:lineRule="auto"/>
        <w:ind w:right="0" w:firstLine="0"/>
      </w:pPr>
      <w:r>
        <w:t>System.out.println("enter the bredth");</w:t>
      </w:r>
    </w:p>
    <w:p w14:paraId="0AD0B713" w14:textId="77777777" w:rsidR="002109B4" w:rsidRDefault="00C80360">
      <w:pPr>
        <w:pStyle w:val="ListParagraph"/>
        <w:spacing w:after="0" w:line="240" w:lineRule="auto"/>
        <w:ind w:right="0" w:firstLine="0"/>
      </w:pPr>
      <w:r>
        <w:t>int bred=input.nextInt();</w:t>
      </w:r>
    </w:p>
    <w:p w14:paraId="040BFAB8" w14:textId="77777777" w:rsidR="002109B4" w:rsidRDefault="00C80360">
      <w:pPr>
        <w:pStyle w:val="ListParagraph"/>
        <w:spacing w:after="0" w:line="240" w:lineRule="auto"/>
        <w:ind w:right="0" w:firstLine="0"/>
      </w:pPr>
      <w:r>
        <w:t>int area=len*bred;</w:t>
      </w:r>
    </w:p>
    <w:p w14:paraId="5A9E1BC4" w14:textId="77777777" w:rsidR="002109B4" w:rsidRDefault="00C80360">
      <w:pPr>
        <w:pStyle w:val="ListParagraph"/>
        <w:spacing w:after="0" w:line="240" w:lineRule="auto"/>
        <w:ind w:right="0" w:firstLine="0"/>
      </w:pPr>
      <w:r>
        <w:t>System.out.println("THE AREA OF THE RECTANGLE IS:"+area);</w:t>
      </w:r>
    </w:p>
    <w:p w14:paraId="7E9C0D82" w14:textId="77777777" w:rsidR="002109B4" w:rsidRDefault="00C80360">
      <w:pPr>
        <w:pStyle w:val="ListParagraph"/>
        <w:spacing w:after="0" w:line="240" w:lineRule="auto"/>
        <w:ind w:right="0" w:firstLine="0"/>
      </w:pPr>
      <w:r>
        <w:t>}}</w:t>
      </w:r>
    </w:p>
    <w:p w14:paraId="43BF363A" w14:textId="77777777" w:rsidR="002109B4" w:rsidRDefault="002109B4">
      <w:pPr>
        <w:spacing w:after="0" w:line="240" w:lineRule="auto"/>
        <w:ind w:right="0"/>
      </w:pPr>
    </w:p>
    <w:p w14:paraId="19902E9B" w14:textId="77777777" w:rsidR="002109B4" w:rsidRDefault="00C80360">
      <w:pPr>
        <w:spacing w:after="0" w:line="240" w:lineRule="auto"/>
        <w:ind w:right="0"/>
      </w:pPr>
      <w:r>
        <w:t>ERROR TABLE</w:t>
      </w:r>
    </w:p>
    <w:p w14:paraId="4B58BA7D" w14:textId="77777777" w:rsidR="002109B4" w:rsidRDefault="002109B4">
      <w:pPr>
        <w:spacing w:after="0" w:line="240" w:lineRule="auto"/>
        <w:ind w:right="0"/>
      </w:pPr>
    </w:p>
    <w:tbl>
      <w:tblPr>
        <w:tblStyle w:val="TableGrid"/>
        <w:tblW w:w="0" w:type="auto"/>
        <w:tblInd w:w="125" w:type="dxa"/>
        <w:tblLook w:val="04A0" w:firstRow="1" w:lastRow="0" w:firstColumn="1" w:lastColumn="0" w:noHBand="0" w:noVBand="1"/>
      </w:tblPr>
      <w:tblGrid>
        <w:gridCol w:w="3412"/>
        <w:gridCol w:w="3411"/>
        <w:gridCol w:w="3412"/>
      </w:tblGrid>
      <w:tr w:rsidR="002109B4" w14:paraId="5B96CD9A" w14:textId="77777777">
        <w:tc>
          <w:tcPr>
            <w:tcW w:w="3412" w:type="dxa"/>
          </w:tcPr>
          <w:p w14:paraId="25F72082" w14:textId="77777777" w:rsidR="002109B4" w:rsidRDefault="00C80360">
            <w:pPr>
              <w:spacing w:after="0" w:line="240" w:lineRule="auto"/>
              <w:ind w:left="0" w:right="0" w:firstLine="0"/>
            </w:pPr>
            <w:r>
              <w:rPr>
                <w:lang w:val="en-US"/>
              </w:rPr>
              <w:t>S.No</w:t>
            </w:r>
          </w:p>
        </w:tc>
        <w:tc>
          <w:tcPr>
            <w:tcW w:w="3411" w:type="dxa"/>
          </w:tcPr>
          <w:p w14:paraId="14A6DF90" w14:textId="77777777" w:rsidR="002109B4" w:rsidRDefault="00C80360">
            <w:pPr>
              <w:spacing w:after="0" w:line="240" w:lineRule="auto"/>
              <w:ind w:left="0" w:right="0" w:firstLine="0"/>
            </w:pPr>
            <w:r>
              <w:rPr>
                <w:lang w:val="en-US"/>
              </w:rPr>
              <w:t>Expected Error</w:t>
            </w:r>
          </w:p>
        </w:tc>
        <w:tc>
          <w:tcPr>
            <w:tcW w:w="3412" w:type="dxa"/>
          </w:tcPr>
          <w:p w14:paraId="60DB63F6" w14:textId="77777777" w:rsidR="002109B4" w:rsidRDefault="00C80360">
            <w:pPr>
              <w:spacing w:after="0" w:line="240" w:lineRule="auto"/>
              <w:ind w:left="0" w:right="0" w:firstLine="0"/>
            </w:pPr>
            <w:r>
              <w:rPr>
                <w:lang w:val="en-US"/>
              </w:rPr>
              <w:t>Reason</w:t>
            </w:r>
          </w:p>
        </w:tc>
      </w:tr>
      <w:tr w:rsidR="002109B4" w14:paraId="38D05AA7" w14:textId="77777777">
        <w:tc>
          <w:tcPr>
            <w:tcW w:w="3412" w:type="dxa"/>
          </w:tcPr>
          <w:p w14:paraId="435A62BD" w14:textId="77777777" w:rsidR="002109B4" w:rsidRDefault="00C80360">
            <w:pPr>
              <w:spacing w:after="0" w:line="240" w:lineRule="auto"/>
              <w:ind w:left="0" w:right="0" w:firstLine="0"/>
            </w:pPr>
            <w:r>
              <w:t>1</w:t>
            </w:r>
          </w:p>
        </w:tc>
        <w:tc>
          <w:tcPr>
            <w:tcW w:w="3411" w:type="dxa"/>
          </w:tcPr>
          <w:p w14:paraId="7D8AC5AC" w14:textId="77777777" w:rsidR="002109B4" w:rsidRDefault="00C80360">
            <w:pPr>
              <w:spacing w:after="0" w:line="240" w:lineRule="auto"/>
              <w:ind w:left="0" w:right="0" w:firstLine="0"/>
            </w:pPr>
            <w:r>
              <w:t>;</w:t>
            </w:r>
          </w:p>
        </w:tc>
        <w:tc>
          <w:tcPr>
            <w:tcW w:w="3412" w:type="dxa"/>
          </w:tcPr>
          <w:p w14:paraId="4FCE4F98" w14:textId="77777777" w:rsidR="002109B4" w:rsidRDefault="00C80360">
            <w:pPr>
              <w:spacing w:after="0" w:line="240" w:lineRule="auto"/>
              <w:ind w:left="0" w:right="0" w:firstLine="0"/>
            </w:pPr>
            <w:r>
              <w:t>; is expected at the end</w:t>
            </w:r>
          </w:p>
        </w:tc>
      </w:tr>
      <w:tr w:rsidR="002109B4" w14:paraId="0CE5006B" w14:textId="77777777">
        <w:tc>
          <w:tcPr>
            <w:tcW w:w="3412" w:type="dxa"/>
          </w:tcPr>
          <w:p w14:paraId="2C3289BE" w14:textId="77777777" w:rsidR="002109B4" w:rsidRDefault="00C80360">
            <w:pPr>
              <w:spacing w:after="0" w:line="240" w:lineRule="auto"/>
              <w:ind w:left="0" w:right="0" w:firstLine="0"/>
            </w:pPr>
            <w:r>
              <w:t>2</w:t>
            </w:r>
          </w:p>
        </w:tc>
        <w:tc>
          <w:tcPr>
            <w:tcW w:w="3411" w:type="dxa"/>
          </w:tcPr>
          <w:p w14:paraId="29DB0608" w14:textId="778A1526" w:rsidR="002109B4" w:rsidRDefault="00BB2316">
            <w:pPr>
              <w:spacing w:after="0" w:line="240" w:lineRule="auto"/>
              <w:ind w:left="0" w:right="0" w:firstLine="0"/>
            </w:pPr>
            <w:r>
              <w:t>A</w:t>
            </w:r>
            <w:r w:rsidR="00C80360">
              <w:t>rea</w:t>
            </w:r>
          </w:p>
        </w:tc>
        <w:tc>
          <w:tcPr>
            <w:tcW w:w="3412" w:type="dxa"/>
          </w:tcPr>
          <w:p w14:paraId="528329BC" w14:textId="77777777" w:rsidR="002109B4" w:rsidRDefault="00C80360">
            <w:pPr>
              <w:spacing w:after="0" w:line="240" w:lineRule="auto"/>
              <w:ind w:left="0" w:right="0" w:firstLine="0"/>
            </w:pPr>
            <w:r>
              <w:t xml:space="preserve">Declaration of int type variable </w:t>
            </w:r>
          </w:p>
        </w:tc>
      </w:tr>
    </w:tbl>
    <w:p w14:paraId="484DCAA8" w14:textId="77777777" w:rsidR="002109B4" w:rsidRDefault="002109B4">
      <w:pPr>
        <w:spacing w:after="0" w:line="240" w:lineRule="auto"/>
        <w:ind w:right="0"/>
      </w:pPr>
    </w:p>
    <w:p w14:paraId="6B647B4D" w14:textId="77777777" w:rsidR="002109B4" w:rsidRDefault="00C80360">
      <w:pPr>
        <w:spacing w:after="0" w:line="240" w:lineRule="auto"/>
        <w:ind w:left="0" w:right="0" w:firstLine="0"/>
      </w:pPr>
      <w:r>
        <w:t xml:space="preserve">  GIVEN INPUT:</w:t>
      </w:r>
    </w:p>
    <w:p w14:paraId="08DB24E0" w14:textId="2D1B693D" w:rsidR="002109B4" w:rsidRDefault="00C80360">
      <w:pPr>
        <w:spacing w:after="0" w:line="240" w:lineRule="auto"/>
        <w:ind w:left="0" w:right="0" w:firstLine="0"/>
      </w:pPr>
      <w:r>
        <w:t xml:space="preserve">  Length=</w:t>
      </w:r>
      <w:r w:rsidR="0027351E">
        <w:t>8</w:t>
      </w:r>
      <w:r>
        <w:t>;</w:t>
      </w:r>
    </w:p>
    <w:p w14:paraId="5A224811" w14:textId="0F77855A" w:rsidR="002109B4" w:rsidRDefault="00C80360">
      <w:pPr>
        <w:spacing w:after="0" w:line="240" w:lineRule="auto"/>
        <w:ind w:left="0" w:right="0" w:firstLine="0"/>
      </w:pPr>
      <w:r>
        <w:t xml:space="preserve">  Breadth=</w:t>
      </w:r>
      <w:r w:rsidR="0027351E">
        <w:t>5</w:t>
      </w:r>
      <w:r>
        <w:t>;</w:t>
      </w:r>
    </w:p>
    <w:p w14:paraId="703391D5" w14:textId="77777777" w:rsidR="002109B4" w:rsidRDefault="00C80360">
      <w:pPr>
        <w:spacing w:after="0" w:line="240" w:lineRule="auto"/>
        <w:ind w:left="0" w:right="0" w:firstLine="0"/>
      </w:pPr>
      <w:r>
        <w:t xml:space="preserve">  OUTPUT: </w:t>
      </w:r>
    </w:p>
    <w:p w14:paraId="056E9A89" w14:textId="77777777" w:rsidR="002109B4" w:rsidRDefault="002109B4">
      <w:pPr>
        <w:spacing w:after="0" w:line="240" w:lineRule="auto"/>
        <w:ind w:left="0" w:right="0" w:firstLine="0"/>
      </w:pPr>
    </w:p>
    <w:p w14:paraId="2F3B4CAA" w14:textId="77777777" w:rsidR="0027351E" w:rsidRDefault="0027351E">
      <w:pPr>
        <w:spacing w:after="0" w:line="240" w:lineRule="auto"/>
        <w:ind w:left="0" w:right="0" w:firstLine="0"/>
      </w:pPr>
    </w:p>
    <w:p w14:paraId="7F2B1A82" w14:textId="6C8B9828" w:rsidR="002109B4" w:rsidRDefault="008D5144">
      <w:pPr>
        <w:spacing w:after="0" w:line="240" w:lineRule="auto"/>
        <w:ind w:right="0"/>
      </w:pPr>
      <w:r>
        <w:rPr>
          <w:noProof/>
        </w:rPr>
        <w:drawing>
          <wp:inline distT="0" distB="0" distL="0" distR="0" wp14:anchorId="5C336E4E" wp14:editId="0E42373C">
            <wp:extent cx="4853940" cy="1655553"/>
            <wp:effectExtent l="0" t="0" r="3810" b="1905"/>
            <wp:docPr id="75870517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313" cy="166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C5B8" w14:textId="77777777" w:rsidR="002109B4" w:rsidRDefault="002109B4" w:rsidP="001A57C5">
      <w:pPr>
        <w:spacing w:after="0" w:line="240" w:lineRule="auto"/>
        <w:ind w:left="0" w:right="0" w:firstLine="0"/>
      </w:pPr>
    </w:p>
    <w:p w14:paraId="2F44FCC9" w14:textId="77777777" w:rsidR="002109B4" w:rsidRDefault="002109B4">
      <w:pPr>
        <w:spacing w:after="0" w:line="240" w:lineRule="auto"/>
        <w:ind w:left="0" w:right="0" w:firstLine="0"/>
      </w:pPr>
    </w:p>
    <w:p w14:paraId="04A275CD" w14:textId="77777777" w:rsidR="002109B4" w:rsidRDefault="00C80360">
      <w:pPr>
        <w:spacing w:after="0" w:line="240" w:lineRule="auto"/>
        <w:ind w:left="0" w:right="0" w:firstLine="0"/>
      </w:pPr>
      <w:r>
        <w:t xml:space="preserve">B) write a java program to convert the temperature from temperature in Celsius to </w:t>
      </w:r>
    </w:p>
    <w:p w14:paraId="678DF796" w14:textId="77777777" w:rsidR="002109B4" w:rsidRDefault="00C80360">
      <w:pPr>
        <w:spacing w:after="0" w:line="240" w:lineRule="auto"/>
        <w:ind w:right="0"/>
      </w:pPr>
      <w:r>
        <w:t xml:space="preserve">     Fahrenheit and vice versa.</w:t>
      </w:r>
    </w:p>
    <w:p w14:paraId="4C602596" w14:textId="77777777" w:rsidR="002109B4" w:rsidRDefault="002109B4">
      <w:pPr>
        <w:spacing w:after="0" w:line="240" w:lineRule="auto"/>
        <w:ind w:right="0"/>
      </w:pPr>
    </w:p>
    <w:p w14:paraId="1F8EBB25" w14:textId="77777777" w:rsidR="002109B4" w:rsidRDefault="00C80360">
      <w:pPr>
        <w:spacing w:after="0" w:line="240" w:lineRule="auto"/>
        <w:ind w:left="0" w:right="0" w:firstLine="0"/>
      </w:pPr>
      <w:r>
        <w:t xml:space="preserve">     </w:t>
      </w:r>
      <w:r>
        <w:sym w:font="Wingdings" w:char="F0E0"/>
      </w:r>
      <w:r>
        <w:t xml:space="preserve">Celsius to Fahrenheit </w:t>
      </w:r>
      <w:ins w:id="0" w:author="Microsoft Word" w:date="2025-02-11T09:45:00Z">
        <w:r>
          <w:t>:</w:t>
        </w:r>
      </w:ins>
    </w:p>
    <w:p w14:paraId="41AE3124" w14:textId="77777777" w:rsidR="002109B4" w:rsidRDefault="00C80360">
      <w:pPr>
        <w:spacing w:after="0" w:line="240" w:lineRule="auto"/>
        <w:ind w:right="0"/>
      </w:pPr>
      <w:r>
        <w:t>CODE:</w:t>
      </w:r>
    </w:p>
    <w:p w14:paraId="0C0E265D" w14:textId="77777777" w:rsidR="00766795" w:rsidRDefault="00766795">
      <w:pPr>
        <w:spacing w:after="0" w:line="240" w:lineRule="auto"/>
        <w:ind w:right="0"/>
      </w:pPr>
    </w:p>
    <w:p w14:paraId="529FFC7B" w14:textId="77777777" w:rsidR="002109B4" w:rsidRDefault="002109B4">
      <w:pPr>
        <w:spacing w:after="0" w:line="240" w:lineRule="auto"/>
        <w:ind w:right="0"/>
      </w:pPr>
    </w:p>
    <w:p w14:paraId="5EA5E2AF" w14:textId="77777777" w:rsidR="002109B4" w:rsidRDefault="00C80360">
      <w:pPr>
        <w:spacing w:after="0" w:line="240" w:lineRule="auto"/>
        <w:ind w:left="0" w:right="0" w:firstLine="0"/>
        <w:rPr>
          <w:lang w:val="en-US"/>
        </w:rPr>
      </w:pPr>
      <w:r>
        <w:t xml:space="preserve"> </w:t>
      </w:r>
      <w:r>
        <w:rPr>
          <w:lang w:val="en-US"/>
        </w:rPr>
        <w:t>import java.util.Scanner;</w:t>
      </w:r>
    </w:p>
    <w:p w14:paraId="1CF631E9" w14:textId="77777777" w:rsidR="002109B4" w:rsidRDefault="00C80360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class temperature{</w:t>
      </w:r>
    </w:p>
    <w:p w14:paraId="2BE5856C" w14:textId="77777777" w:rsidR="002109B4" w:rsidRDefault="00C80360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public static void main(String[]args){</w:t>
      </w:r>
    </w:p>
    <w:p w14:paraId="1F3C488B" w14:textId="77777777" w:rsidR="002109B4" w:rsidRDefault="00C80360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Scanner input =new Scanner(System.in);</w:t>
      </w:r>
    </w:p>
    <w:p w14:paraId="66B7BAD6" w14:textId="77777777" w:rsidR="002109B4" w:rsidRDefault="00C80360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System.out.println("enter the temperature in Celsius:");</w:t>
      </w:r>
    </w:p>
    <w:p w14:paraId="31878261" w14:textId="77777777" w:rsidR="002109B4" w:rsidRDefault="00C80360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double deg=input.nextDouble();</w:t>
      </w:r>
    </w:p>
    <w:p w14:paraId="36A18686" w14:textId="77777777" w:rsidR="002109B4" w:rsidRDefault="00C80360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System.out.println("the temperature in Fahrenheit"+((deg*9/5)+32));</w:t>
      </w:r>
    </w:p>
    <w:p w14:paraId="6DB2A0DD" w14:textId="77777777" w:rsidR="002109B4" w:rsidRDefault="00C80360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}</w:t>
      </w:r>
    </w:p>
    <w:p w14:paraId="13801A9A" w14:textId="784DEC5D" w:rsidR="002109B4" w:rsidRDefault="00C80360" w:rsidP="001A57C5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}</w:t>
      </w:r>
    </w:p>
    <w:p w14:paraId="34895166" w14:textId="77777777" w:rsidR="002109B4" w:rsidRDefault="002109B4">
      <w:pPr>
        <w:spacing w:after="0" w:line="240" w:lineRule="auto"/>
        <w:ind w:right="0"/>
        <w:rPr>
          <w:lang w:val="en-US"/>
        </w:rPr>
      </w:pPr>
    </w:p>
    <w:p w14:paraId="13048C86" w14:textId="77777777" w:rsidR="002109B4" w:rsidRDefault="00C80360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ERROR TABLE:</w:t>
      </w:r>
    </w:p>
    <w:tbl>
      <w:tblPr>
        <w:tblStyle w:val="TableGrid"/>
        <w:tblW w:w="0" w:type="auto"/>
        <w:tblInd w:w="125" w:type="dxa"/>
        <w:tblLook w:val="04A0" w:firstRow="1" w:lastRow="0" w:firstColumn="1" w:lastColumn="0" w:noHBand="0" w:noVBand="1"/>
      </w:tblPr>
      <w:tblGrid>
        <w:gridCol w:w="3406"/>
        <w:gridCol w:w="3414"/>
        <w:gridCol w:w="3415"/>
      </w:tblGrid>
      <w:tr w:rsidR="002109B4" w14:paraId="39CD100D" w14:textId="77777777">
        <w:tc>
          <w:tcPr>
            <w:tcW w:w="3453" w:type="dxa"/>
          </w:tcPr>
          <w:p w14:paraId="308FBBAF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S.No</w:t>
            </w:r>
          </w:p>
        </w:tc>
        <w:tc>
          <w:tcPr>
            <w:tcW w:w="3453" w:type="dxa"/>
          </w:tcPr>
          <w:p w14:paraId="151FFB99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Expected Error</w:t>
            </w:r>
          </w:p>
        </w:tc>
        <w:tc>
          <w:tcPr>
            <w:tcW w:w="3454" w:type="dxa"/>
          </w:tcPr>
          <w:p w14:paraId="0703D9F4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Reason</w:t>
            </w:r>
          </w:p>
        </w:tc>
      </w:tr>
      <w:tr w:rsidR="002109B4" w14:paraId="369B168B" w14:textId="77777777">
        <w:tc>
          <w:tcPr>
            <w:tcW w:w="3453" w:type="dxa"/>
          </w:tcPr>
          <w:p w14:paraId="0AED9539" w14:textId="77777777" w:rsidR="002109B4" w:rsidRDefault="00C80360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453" w:type="dxa"/>
          </w:tcPr>
          <w:p w14:paraId="57825EA8" w14:textId="77777777" w:rsidR="002109B4" w:rsidRDefault="00C80360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 xml:space="preserve">; </w:t>
            </w:r>
          </w:p>
        </w:tc>
        <w:tc>
          <w:tcPr>
            <w:tcW w:w="3454" w:type="dxa"/>
          </w:tcPr>
          <w:p w14:paraId="3F7640A7" w14:textId="77777777" w:rsidR="002109B4" w:rsidRDefault="00C80360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; is expected at the end</w:t>
            </w:r>
          </w:p>
        </w:tc>
      </w:tr>
      <w:tr w:rsidR="002109B4" w14:paraId="2EBE42C1" w14:textId="77777777">
        <w:tc>
          <w:tcPr>
            <w:tcW w:w="3453" w:type="dxa"/>
          </w:tcPr>
          <w:p w14:paraId="76BC9E19" w14:textId="77777777" w:rsidR="002109B4" w:rsidRDefault="00C80360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453" w:type="dxa"/>
          </w:tcPr>
          <w:p w14:paraId="3D0A097D" w14:textId="77777777" w:rsidR="002109B4" w:rsidRDefault="00C80360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Input .close();</w:t>
            </w:r>
          </w:p>
        </w:tc>
        <w:tc>
          <w:tcPr>
            <w:tcW w:w="3454" w:type="dxa"/>
          </w:tcPr>
          <w:p w14:paraId="451AC32C" w14:textId="77777777" w:rsidR="002109B4" w:rsidRDefault="00C80360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The input is expected to be closed</w:t>
            </w:r>
          </w:p>
        </w:tc>
      </w:tr>
    </w:tbl>
    <w:p w14:paraId="5413C2CC" w14:textId="77777777" w:rsidR="002109B4" w:rsidRDefault="002109B4">
      <w:pPr>
        <w:spacing w:after="0" w:line="240" w:lineRule="auto"/>
        <w:ind w:right="0"/>
        <w:rPr>
          <w:lang w:val="en-US"/>
        </w:rPr>
      </w:pPr>
    </w:p>
    <w:p w14:paraId="15250067" w14:textId="77777777" w:rsidR="002109B4" w:rsidRDefault="00C80360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GIVEN INPUT:</w:t>
      </w:r>
    </w:p>
    <w:p w14:paraId="478D1F4C" w14:textId="54CB2857" w:rsidR="002109B4" w:rsidRDefault="00EE3B0D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45 degrees of Celsius</w:t>
      </w:r>
    </w:p>
    <w:p w14:paraId="0BF68313" w14:textId="77777777" w:rsidR="002109B4" w:rsidRDefault="002109B4">
      <w:pPr>
        <w:spacing w:after="0" w:line="240" w:lineRule="auto"/>
        <w:ind w:right="0"/>
        <w:rPr>
          <w:lang w:val="en-US"/>
        </w:rPr>
      </w:pPr>
    </w:p>
    <w:p w14:paraId="0B0F28ED" w14:textId="77777777" w:rsidR="002109B4" w:rsidRDefault="00C80360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OUTPUT:</w:t>
      </w:r>
    </w:p>
    <w:p w14:paraId="5FA1C857" w14:textId="77777777" w:rsidR="002109B4" w:rsidRDefault="002109B4">
      <w:pPr>
        <w:spacing w:after="0" w:line="240" w:lineRule="auto"/>
        <w:ind w:right="0"/>
        <w:rPr>
          <w:lang w:val="en-US"/>
        </w:rPr>
      </w:pPr>
    </w:p>
    <w:p w14:paraId="2461980F" w14:textId="5625AD5C" w:rsidR="00DA6DB8" w:rsidRPr="00DA6DB8" w:rsidRDefault="00DA6DB8" w:rsidP="00DA6DB8">
      <w:pPr>
        <w:spacing w:after="0" w:line="240" w:lineRule="auto"/>
        <w:ind w:right="0"/>
      </w:pPr>
      <w:r w:rsidRPr="00DA6DB8">
        <w:rPr>
          <w:noProof/>
        </w:rPr>
        <w:drawing>
          <wp:inline distT="0" distB="0" distL="0" distR="0" wp14:anchorId="2495DD90" wp14:editId="4370B6E8">
            <wp:extent cx="6584950" cy="2135505"/>
            <wp:effectExtent l="0" t="0" r="6350" b="0"/>
            <wp:docPr id="54945987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F8CF1" w14:textId="7FA6252B" w:rsidR="002109B4" w:rsidRDefault="002109B4">
      <w:pPr>
        <w:spacing w:after="0" w:line="240" w:lineRule="auto"/>
        <w:ind w:right="0"/>
        <w:rPr>
          <w:lang w:val="en-US"/>
        </w:rPr>
      </w:pPr>
    </w:p>
    <w:p w14:paraId="4E70D826" w14:textId="77777777" w:rsidR="002109B4" w:rsidRDefault="002109B4">
      <w:pPr>
        <w:spacing w:after="0" w:line="240" w:lineRule="auto"/>
        <w:ind w:left="0" w:right="0" w:firstLine="0"/>
      </w:pPr>
    </w:p>
    <w:p w14:paraId="5A20FFAC" w14:textId="77777777" w:rsidR="002109B4" w:rsidRDefault="00C80360">
      <w:pPr>
        <w:spacing w:after="0" w:line="240" w:lineRule="auto"/>
        <w:ind w:left="0" w:right="0" w:firstLine="0"/>
      </w:pPr>
      <w:r>
        <w:sym w:font="Wingdings" w:char="F0E0"/>
      </w:r>
      <w:r>
        <w:t xml:space="preserve"> Fahrenheit to </w:t>
      </w:r>
      <w:proofErr w:type="gramStart"/>
      <w:r>
        <w:t>Celsius  :</w:t>
      </w:r>
      <w:proofErr w:type="gramEnd"/>
    </w:p>
    <w:p w14:paraId="3EFD4978" w14:textId="77777777" w:rsidR="002109B4" w:rsidRDefault="00C80360">
      <w:pPr>
        <w:spacing w:after="0" w:line="240" w:lineRule="auto"/>
        <w:ind w:right="0"/>
      </w:pPr>
      <w:r>
        <w:t>CODE:</w:t>
      </w:r>
    </w:p>
    <w:p w14:paraId="15F84E39" w14:textId="77777777" w:rsidR="002109B4" w:rsidRDefault="002109B4">
      <w:pPr>
        <w:spacing w:after="0" w:line="240" w:lineRule="auto"/>
        <w:ind w:right="0"/>
      </w:pPr>
    </w:p>
    <w:p w14:paraId="71DD9B13" w14:textId="77777777" w:rsidR="002109B4" w:rsidRDefault="00C80360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import java.util.Scanner;</w:t>
      </w:r>
    </w:p>
    <w:p w14:paraId="5D9314D9" w14:textId="77777777" w:rsidR="002109B4" w:rsidRDefault="00C80360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class ftoc{</w:t>
      </w:r>
    </w:p>
    <w:p w14:paraId="6E93A6DD" w14:textId="77777777" w:rsidR="002109B4" w:rsidRDefault="00C80360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public static void main(String[]args){</w:t>
      </w:r>
    </w:p>
    <w:p w14:paraId="31756AEA" w14:textId="77777777" w:rsidR="002109B4" w:rsidRDefault="00C80360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Scanner input =new Scanner(System.in);</w:t>
      </w:r>
    </w:p>
    <w:p w14:paraId="00936BF4" w14:textId="77777777" w:rsidR="002109B4" w:rsidRDefault="00C80360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System.out.println("enter the the temperature in degrees:");</w:t>
      </w:r>
    </w:p>
    <w:p w14:paraId="32A1140F" w14:textId="77777777" w:rsidR="002109B4" w:rsidRDefault="00C80360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double deg=input.nextDouble();</w:t>
      </w:r>
    </w:p>
    <w:p w14:paraId="688B4190" w14:textId="77777777" w:rsidR="002109B4" w:rsidRDefault="00C80360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System.out.println("the temperatuer in fahrenheit"+((deg-32)*5/9));</w:t>
      </w:r>
    </w:p>
    <w:p w14:paraId="415F2CE8" w14:textId="77777777" w:rsidR="002109B4" w:rsidRDefault="00C80360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}</w:t>
      </w:r>
    </w:p>
    <w:p w14:paraId="7B4A9E8A" w14:textId="77777777" w:rsidR="002109B4" w:rsidRDefault="00C80360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}</w:t>
      </w:r>
    </w:p>
    <w:p w14:paraId="59D54514" w14:textId="77777777" w:rsidR="00DA6DB8" w:rsidRDefault="00DA6DB8">
      <w:pPr>
        <w:spacing w:after="0" w:line="240" w:lineRule="auto"/>
        <w:ind w:right="0"/>
        <w:rPr>
          <w:lang w:val="en-US"/>
        </w:rPr>
      </w:pPr>
    </w:p>
    <w:p w14:paraId="78B1014D" w14:textId="77777777" w:rsidR="002109B4" w:rsidRDefault="002109B4">
      <w:pPr>
        <w:spacing w:after="0" w:line="240" w:lineRule="auto"/>
        <w:ind w:right="0"/>
        <w:rPr>
          <w:lang w:val="en-US"/>
        </w:rPr>
      </w:pPr>
    </w:p>
    <w:p w14:paraId="398BD9D7" w14:textId="77777777" w:rsidR="002109B4" w:rsidRDefault="00C80360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ERROR TABLE:</w:t>
      </w:r>
    </w:p>
    <w:tbl>
      <w:tblPr>
        <w:tblStyle w:val="TableGrid"/>
        <w:tblW w:w="0" w:type="auto"/>
        <w:tblInd w:w="125" w:type="dxa"/>
        <w:tblLook w:val="04A0" w:firstRow="1" w:lastRow="0" w:firstColumn="1" w:lastColumn="0" w:noHBand="0" w:noVBand="1"/>
      </w:tblPr>
      <w:tblGrid>
        <w:gridCol w:w="3412"/>
        <w:gridCol w:w="3411"/>
        <w:gridCol w:w="3412"/>
      </w:tblGrid>
      <w:tr w:rsidR="002109B4" w14:paraId="0125B609" w14:textId="77777777">
        <w:tc>
          <w:tcPr>
            <w:tcW w:w="3412" w:type="dxa"/>
          </w:tcPr>
          <w:p w14:paraId="4530D21D" w14:textId="77777777" w:rsidR="002109B4" w:rsidRDefault="00C80360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S.No</w:t>
            </w:r>
          </w:p>
        </w:tc>
        <w:tc>
          <w:tcPr>
            <w:tcW w:w="3411" w:type="dxa"/>
          </w:tcPr>
          <w:p w14:paraId="7CF98789" w14:textId="77777777" w:rsidR="002109B4" w:rsidRDefault="00C80360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Expected Error</w:t>
            </w:r>
          </w:p>
        </w:tc>
        <w:tc>
          <w:tcPr>
            <w:tcW w:w="3412" w:type="dxa"/>
          </w:tcPr>
          <w:p w14:paraId="0BD18D48" w14:textId="77777777" w:rsidR="002109B4" w:rsidRDefault="00C80360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Reason</w:t>
            </w:r>
          </w:p>
        </w:tc>
      </w:tr>
      <w:tr w:rsidR="002109B4" w14:paraId="5E8C1827" w14:textId="77777777">
        <w:tc>
          <w:tcPr>
            <w:tcW w:w="3412" w:type="dxa"/>
          </w:tcPr>
          <w:p w14:paraId="1EC5378F" w14:textId="77777777" w:rsidR="002109B4" w:rsidRDefault="00C80360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411" w:type="dxa"/>
          </w:tcPr>
          <w:p w14:paraId="0EF13CF3" w14:textId="77777777" w:rsidR="002109B4" w:rsidRDefault="00C80360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3412" w:type="dxa"/>
          </w:tcPr>
          <w:p w14:paraId="57BBE6A4" w14:textId="77777777" w:rsidR="002109B4" w:rsidRDefault="00C80360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 xml:space="preserve">String is defined wrongly </w:t>
            </w:r>
          </w:p>
        </w:tc>
      </w:tr>
      <w:tr w:rsidR="002109B4" w14:paraId="7D3D6829" w14:textId="77777777">
        <w:tc>
          <w:tcPr>
            <w:tcW w:w="3412" w:type="dxa"/>
          </w:tcPr>
          <w:p w14:paraId="3F8767FC" w14:textId="77777777" w:rsidR="002109B4" w:rsidRDefault="00C80360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411" w:type="dxa"/>
          </w:tcPr>
          <w:p w14:paraId="48AD03E4" w14:textId="77777777" w:rsidR="002109B4" w:rsidRDefault="00C80360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system</w:t>
            </w:r>
          </w:p>
        </w:tc>
        <w:tc>
          <w:tcPr>
            <w:tcW w:w="3412" w:type="dxa"/>
          </w:tcPr>
          <w:p w14:paraId="307B1766" w14:textId="77777777" w:rsidR="002109B4" w:rsidRDefault="00C80360">
            <w:pPr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System is defined wrongly</w:t>
            </w:r>
          </w:p>
        </w:tc>
      </w:tr>
    </w:tbl>
    <w:p w14:paraId="37D1F15E" w14:textId="77777777" w:rsidR="002109B4" w:rsidRDefault="002109B4">
      <w:pPr>
        <w:spacing w:after="0" w:line="240" w:lineRule="auto"/>
        <w:ind w:right="0"/>
        <w:rPr>
          <w:lang w:val="en-US"/>
        </w:rPr>
      </w:pPr>
    </w:p>
    <w:p w14:paraId="0C258263" w14:textId="77777777" w:rsidR="002109B4" w:rsidRDefault="00C80360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GIVEN INPUT:</w:t>
      </w:r>
    </w:p>
    <w:p w14:paraId="1607BE46" w14:textId="103B6A5A" w:rsidR="002109B4" w:rsidRDefault="00C80360">
      <w:pPr>
        <w:spacing w:after="0" w:line="240" w:lineRule="auto"/>
        <w:ind w:left="0" w:right="0" w:firstLine="0"/>
        <w:rPr>
          <w:lang w:val="en-US"/>
        </w:rPr>
      </w:pPr>
      <w:r>
        <w:rPr>
          <w:lang w:val="en-US"/>
        </w:rPr>
        <w:t xml:space="preserve">     </w:t>
      </w:r>
      <w:r w:rsidR="00003699">
        <w:rPr>
          <w:lang w:val="en-US"/>
        </w:rPr>
        <w:t>33</w:t>
      </w:r>
      <w:r>
        <w:rPr>
          <w:lang w:val="en-US"/>
        </w:rPr>
        <w:t xml:space="preserve"> degrees of </w:t>
      </w:r>
      <w:proofErr w:type="spellStart"/>
      <w:r>
        <w:rPr>
          <w:lang w:val="en-US"/>
        </w:rPr>
        <w:t>fahrenheit</w:t>
      </w:r>
      <w:proofErr w:type="spellEnd"/>
    </w:p>
    <w:p w14:paraId="421B40A5" w14:textId="77777777" w:rsidR="002109B4" w:rsidRDefault="00C80360">
      <w:pPr>
        <w:spacing w:after="0" w:line="240" w:lineRule="auto"/>
        <w:ind w:right="0"/>
        <w:rPr>
          <w:lang w:val="en-US"/>
        </w:rPr>
      </w:pPr>
      <w:r>
        <w:rPr>
          <w:lang w:val="en-US"/>
        </w:rPr>
        <w:t>OUTPUT:</w:t>
      </w:r>
    </w:p>
    <w:p w14:paraId="2A8BE324" w14:textId="77777777" w:rsidR="002109B4" w:rsidRDefault="002109B4">
      <w:pPr>
        <w:spacing w:after="0" w:line="240" w:lineRule="auto"/>
        <w:ind w:left="0" w:right="0" w:firstLine="0"/>
        <w:rPr>
          <w:lang w:val="en-US"/>
        </w:rPr>
      </w:pPr>
    </w:p>
    <w:p w14:paraId="741A4DAB" w14:textId="0A115749" w:rsidR="002109B4" w:rsidRDefault="00003699" w:rsidP="001A57C5">
      <w:pPr>
        <w:spacing w:after="0" w:line="240" w:lineRule="auto"/>
        <w:ind w:right="0"/>
        <w:rPr>
          <w:lang w:val="en-US"/>
        </w:rPr>
      </w:pPr>
      <w:r w:rsidRPr="00003699">
        <w:rPr>
          <w:noProof/>
          <w:lang w:val="en-US"/>
        </w:rPr>
        <w:drawing>
          <wp:inline distT="0" distB="0" distL="0" distR="0" wp14:anchorId="564E5399" wp14:editId="15EA0ABF">
            <wp:extent cx="5951736" cy="2034716"/>
            <wp:effectExtent l="0" t="0" r="0" b="3810"/>
            <wp:docPr id="625212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124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1736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91E8" w14:textId="77777777" w:rsidR="002109B4" w:rsidRDefault="002109B4">
      <w:pPr>
        <w:spacing w:after="0" w:line="240" w:lineRule="auto"/>
        <w:ind w:right="0"/>
        <w:rPr>
          <w:lang w:val="en-US"/>
        </w:rPr>
      </w:pPr>
    </w:p>
    <w:p w14:paraId="394443A1" w14:textId="77777777" w:rsidR="002109B4" w:rsidRDefault="00C80360">
      <w:pPr>
        <w:spacing w:after="0" w:line="240" w:lineRule="auto"/>
        <w:ind w:left="0" w:right="0" w:firstLine="0"/>
      </w:pPr>
      <w:r>
        <w:rPr>
          <w:lang w:val="en-US"/>
        </w:rPr>
        <w:t>C)</w:t>
      </w:r>
      <w:r>
        <w:t xml:space="preserve"> write a java program to calculate the simple interest </w:t>
      </w:r>
    </w:p>
    <w:p w14:paraId="63F096ED" w14:textId="77777777" w:rsidR="002109B4" w:rsidRPr="001A57C5" w:rsidRDefault="002109B4" w:rsidP="001A57C5">
      <w:pPr>
        <w:spacing w:after="0" w:line="240" w:lineRule="auto"/>
        <w:ind w:left="0" w:right="0" w:firstLine="0"/>
        <w:rPr>
          <w:lang w:val="en-US"/>
        </w:rPr>
      </w:pPr>
    </w:p>
    <w:p w14:paraId="1FDAFB1C" w14:textId="77777777" w:rsidR="002109B4" w:rsidRDefault="00C80360">
      <w:pPr>
        <w:pStyle w:val="ListParagraph"/>
        <w:spacing w:line="240" w:lineRule="auto"/>
        <w:rPr>
          <w:lang w:val="en-US"/>
        </w:rPr>
      </w:pPr>
      <w:r>
        <w:rPr>
          <w:lang w:val="en-US"/>
        </w:rPr>
        <w:t>CODE:</w:t>
      </w:r>
    </w:p>
    <w:p w14:paraId="2EE02210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import java.util.Scanner;</w:t>
      </w:r>
    </w:p>
    <w:p w14:paraId="67877ED3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class simpleintrest{</w:t>
      </w:r>
    </w:p>
    <w:p w14:paraId="54195BA3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public static void main(String[]args){</w:t>
      </w:r>
    </w:p>
    <w:p w14:paraId="6BDD6723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Scanner input=new Scanner(System.in);</w:t>
      </w:r>
    </w:p>
    <w:p w14:paraId="27CA8B46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System.out.println("enter the p value");</w:t>
      </w:r>
    </w:p>
    <w:p w14:paraId="204DC317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int p=input.nextInt();</w:t>
      </w:r>
    </w:p>
    <w:p w14:paraId="624207D8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System.out.println("enter the t value");</w:t>
      </w:r>
    </w:p>
    <w:p w14:paraId="1A33D60B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int t=input.nextInt();</w:t>
      </w:r>
    </w:p>
    <w:p w14:paraId="51A71F0A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System.out.println("enter the r value");</w:t>
      </w:r>
    </w:p>
    <w:p w14:paraId="135EA192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int r=input.nextInt();</w:t>
      </w:r>
    </w:p>
    <w:p w14:paraId="306916D6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float si=(p*t*r)/100;</w:t>
      </w:r>
    </w:p>
    <w:p w14:paraId="4A9DDD71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System.out.println(si);</w:t>
      </w:r>
    </w:p>
    <w:p w14:paraId="25451FC1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}}</w:t>
      </w:r>
    </w:p>
    <w:p w14:paraId="154372AA" w14:textId="77777777" w:rsidR="002109B4" w:rsidRPr="001A57C5" w:rsidRDefault="002109B4" w:rsidP="001A57C5">
      <w:pPr>
        <w:spacing w:after="0" w:line="240" w:lineRule="auto"/>
        <w:ind w:left="0" w:right="0" w:firstLine="0"/>
        <w:rPr>
          <w:lang w:val="en-US"/>
        </w:rPr>
      </w:pPr>
    </w:p>
    <w:p w14:paraId="5792AA90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ERROR TABLE:</w:t>
      </w:r>
    </w:p>
    <w:tbl>
      <w:tblPr>
        <w:tblStyle w:val="TableGrid"/>
        <w:tblW w:w="9649" w:type="dxa"/>
        <w:tblInd w:w="704" w:type="dxa"/>
        <w:tblLook w:val="04A0" w:firstRow="1" w:lastRow="0" w:firstColumn="1" w:lastColumn="0" w:noHBand="0" w:noVBand="1"/>
      </w:tblPr>
      <w:tblGrid>
        <w:gridCol w:w="3216"/>
        <w:gridCol w:w="3216"/>
        <w:gridCol w:w="3217"/>
      </w:tblGrid>
      <w:tr w:rsidR="002109B4" w14:paraId="6D73F808" w14:textId="77777777" w:rsidTr="005643A3">
        <w:trPr>
          <w:trHeight w:val="272"/>
        </w:trPr>
        <w:tc>
          <w:tcPr>
            <w:tcW w:w="3216" w:type="dxa"/>
          </w:tcPr>
          <w:p w14:paraId="30A6491B" w14:textId="77777777" w:rsidR="002109B4" w:rsidRDefault="00C80360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S.No</w:t>
            </w:r>
            <w:proofErr w:type="spellEnd"/>
            <w:proofErr w:type="gramEnd"/>
          </w:p>
        </w:tc>
        <w:tc>
          <w:tcPr>
            <w:tcW w:w="3216" w:type="dxa"/>
          </w:tcPr>
          <w:p w14:paraId="764F4EC5" w14:textId="77777777" w:rsidR="002109B4" w:rsidRDefault="00C80360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Expected Error</w:t>
            </w:r>
          </w:p>
        </w:tc>
        <w:tc>
          <w:tcPr>
            <w:tcW w:w="3217" w:type="dxa"/>
          </w:tcPr>
          <w:p w14:paraId="5B8DE416" w14:textId="77777777" w:rsidR="002109B4" w:rsidRDefault="00C80360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Reason</w:t>
            </w:r>
          </w:p>
        </w:tc>
      </w:tr>
      <w:tr w:rsidR="002109B4" w14:paraId="00209B86" w14:textId="77777777" w:rsidTr="005643A3">
        <w:trPr>
          <w:trHeight w:val="262"/>
        </w:trPr>
        <w:tc>
          <w:tcPr>
            <w:tcW w:w="3216" w:type="dxa"/>
          </w:tcPr>
          <w:p w14:paraId="14FF3528" w14:textId="77777777" w:rsidR="002109B4" w:rsidRDefault="00C80360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216" w:type="dxa"/>
          </w:tcPr>
          <w:p w14:paraId="1DA708E3" w14:textId="77777777" w:rsidR="002109B4" w:rsidRDefault="00C80360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;</w:t>
            </w:r>
          </w:p>
        </w:tc>
        <w:tc>
          <w:tcPr>
            <w:tcW w:w="3217" w:type="dxa"/>
          </w:tcPr>
          <w:p w14:paraId="2C0CBFA3" w14:textId="77777777" w:rsidR="002109B4" w:rsidRDefault="00C80360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; is expected at the end</w:t>
            </w:r>
          </w:p>
        </w:tc>
      </w:tr>
      <w:tr w:rsidR="002109B4" w14:paraId="74725794" w14:textId="77777777" w:rsidTr="005643A3">
        <w:trPr>
          <w:trHeight w:val="817"/>
        </w:trPr>
        <w:tc>
          <w:tcPr>
            <w:tcW w:w="3216" w:type="dxa"/>
          </w:tcPr>
          <w:p w14:paraId="7DFB05D8" w14:textId="77777777" w:rsidR="002109B4" w:rsidRDefault="00C80360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216" w:type="dxa"/>
          </w:tcPr>
          <w:p w14:paraId="221C2915" w14:textId="77777777" w:rsidR="002109B4" w:rsidRDefault="00C80360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Int t</w:t>
            </w:r>
          </w:p>
        </w:tc>
        <w:tc>
          <w:tcPr>
            <w:tcW w:w="3217" w:type="dxa"/>
          </w:tcPr>
          <w:p w14:paraId="2D60C500" w14:textId="77777777" w:rsidR="002109B4" w:rsidRDefault="00C80360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 xml:space="preserve">Without declaration of “t” the computer cannot execute the program </w:t>
            </w:r>
          </w:p>
        </w:tc>
      </w:tr>
      <w:tr w:rsidR="005643A3" w14:paraId="7B60C8EC" w14:textId="77777777" w:rsidTr="005643A3">
        <w:trPr>
          <w:trHeight w:val="48"/>
        </w:trPr>
        <w:tc>
          <w:tcPr>
            <w:tcW w:w="3216" w:type="dxa"/>
          </w:tcPr>
          <w:p w14:paraId="3ACA9B2A" w14:textId="77777777" w:rsidR="005643A3" w:rsidRDefault="005643A3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</w:p>
        </w:tc>
        <w:tc>
          <w:tcPr>
            <w:tcW w:w="3216" w:type="dxa"/>
          </w:tcPr>
          <w:p w14:paraId="09AF7320" w14:textId="77777777" w:rsidR="005643A3" w:rsidRDefault="005643A3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</w:p>
        </w:tc>
        <w:tc>
          <w:tcPr>
            <w:tcW w:w="3217" w:type="dxa"/>
          </w:tcPr>
          <w:p w14:paraId="2AE05670" w14:textId="77777777" w:rsidR="005643A3" w:rsidRDefault="005643A3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</w:p>
        </w:tc>
      </w:tr>
    </w:tbl>
    <w:p w14:paraId="6196CD03" w14:textId="77777777" w:rsidR="002109B4" w:rsidRDefault="002109B4">
      <w:pPr>
        <w:pStyle w:val="ListParagraph"/>
        <w:spacing w:after="0" w:line="240" w:lineRule="auto"/>
        <w:ind w:right="0" w:firstLine="0"/>
        <w:rPr>
          <w:lang w:val="en-US"/>
        </w:rPr>
      </w:pPr>
    </w:p>
    <w:p w14:paraId="7143DCDB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GIVEN INPUT:</w:t>
      </w:r>
    </w:p>
    <w:p w14:paraId="58298F0A" w14:textId="77777777" w:rsidR="001A57C5" w:rsidRDefault="001A57C5">
      <w:pPr>
        <w:pStyle w:val="ListParagraph"/>
        <w:spacing w:after="0" w:line="240" w:lineRule="auto"/>
        <w:ind w:right="0" w:firstLine="0"/>
        <w:rPr>
          <w:lang w:val="en-US"/>
        </w:rPr>
      </w:pPr>
    </w:p>
    <w:p w14:paraId="537CA58F" w14:textId="737BD91D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P=</w:t>
      </w:r>
      <w:proofErr w:type="gramStart"/>
      <w:r w:rsidR="005C648D">
        <w:rPr>
          <w:lang w:val="en-US"/>
        </w:rPr>
        <w:t>8</w:t>
      </w:r>
      <w:r>
        <w:rPr>
          <w:lang w:val="en-US"/>
        </w:rPr>
        <w:t>;T</w:t>
      </w:r>
      <w:proofErr w:type="gramEnd"/>
      <w:r>
        <w:rPr>
          <w:lang w:val="en-US"/>
        </w:rPr>
        <w:t>=</w:t>
      </w:r>
      <w:proofErr w:type="gramStart"/>
      <w:r w:rsidR="005C648D">
        <w:rPr>
          <w:lang w:val="en-US"/>
        </w:rPr>
        <w:t>6</w:t>
      </w:r>
      <w:r>
        <w:rPr>
          <w:lang w:val="en-US"/>
        </w:rPr>
        <w:t>;R</w:t>
      </w:r>
      <w:proofErr w:type="gramEnd"/>
      <w:r>
        <w:rPr>
          <w:lang w:val="en-US"/>
        </w:rPr>
        <w:t>=</w:t>
      </w:r>
      <w:r w:rsidR="002B0008">
        <w:rPr>
          <w:lang w:val="en-US"/>
        </w:rPr>
        <w:t>3</w:t>
      </w:r>
    </w:p>
    <w:p w14:paraId="6FE83D48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OUTPUT:</w:t>
      </w:r>
    </w:p>
    <w:p w14:paraId="4A974EC0" w14:textId="27294F2F" w:rsidR="005C648D" w:rsidRPr="005C648D" w:rsidRDefault="005C648D" w:rsidP="005C648D">
      <w:pPr>
        <w:pStyle w:val="ListParagraph"/>
        <w:spacing w:after="0"/>
      </w:pPr>
      <w:r w:rsidRPr="005C648D">
        <w:rPr>
          <w:noProof/>
        </w:rPr>
        <w:drawing>
          <wp:inline distT="0" distB="0" distL="0" distR="0" wp14:anchorId="454A331A" wp14:editId="4C13799C">
            <wp:extent cx="5015230" cy="1826260"/>
            <wp:effectExtent l="0" t="0" r="0" b="2540"/>
            <wp:docPr id="11066120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230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3E74C" w14:textId="5A20A711" w:rsidR="002109B4" w:rsidRDefault="002109B4">
      <w:pPr>
        <w:pStyle w:val="ListParagraph"/>
        <w:spacing w:after="0" w:line="240" w:lineRule="auto"/>
        <w:ind w:right="0" w:firstLine="0"/>
        <w:rPr>
          <w:lang w:val="en-US"/>
        </w:rPr>
      </w:pPr>
    </w:p>
    <w:p w14:paraId="26B84BDA" w14:textId="77777777" w:rsidR="002109B4" w:rsidRDefault="002109B4">
      <w:pPr>
        <w:pStyle w:val="ListParagraph"/>
        <w:spacing w:after="0" w:line="240" w:lineRule="auto"/>
        <w:ind w:right="0" w:firstLine="0"/>
        <w:rPr>
          <w:lang w:val="en-US"/>
        </w:rPr>
      </w:pPr>
    </w:p>
    <w:p w14:paraId="0742A312" w14:textId="77777777" w:rsidR="002109B4" w:rsidRDefault="00C80360">
      <w:pPr>
        <w:spacing w:after="0" w:line="240" w:lineRule="auto"/>
        <w:ind w:left="0" w:right="0" w:firstLine="0"/>
      </w:pPr>
      <w:r>
        <w:rPr>
          <w:lang w:val="en-US"/>
        </w:rPr>
        <w:t>D)</w:t>
      </w:r>
      <w:r>
        <w:t xml:space="preserve"> write a java program to find the largest of the three numbers using ternary opperators</w:t>
      </w:r>
    </w:p>
    <w:p w14:paraId="77E33E8E" w14:textId="77777777" w:rsidR="002109B4" w:rsidRDefault="002109B4">
      <w:pPr>
        <w:pStyle w:val="ListParagraph"/>
        <w:spacing w:after="0" w:line="240" w:lineRule="auto"/>
        <w:ind w:right="0" w:firstLine="0"/>
        <w:rPr>
          <w:lang w:val="en-US"/>
        </w:rPr>
      </w:pPr>
    </w:p>
    <w:p w14:paraId="63E3CEAF" w14:textId="77777777" w:rsidR="002109B4" w:rsidRDefault="00C80360">
      <w:pPr>
        <w:pStyle w:val="ListParagraph"/>
        <w:spacing w:line="240" w:lineRule="auto"/>
        <w:rPr>
          <w:lang w:val="en-US"/>
        </w:rPr>
      </w:pPr>
      <w:r>
        <w:rPr>
          <w:lang w:val="en-US"/>
        </w:rPr>
        <w:t>CODE:</w:t>
      </w:r>
    </w:p>
    <w:p w14:paraId="357D0E94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import java.util.Scanner;</w:t>
      </w:r>
    </w:p>
    <w:p w14:paraId="19A51909" w14:textId="3885D5F6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 xml:space="preserve">class </w:t>
      </w:r>
      <w:proofErr w:type="gramStart"/>
      <w:r w:rsidR="00EA5FAF">
        <w:rPr>
          <w:lang w:val="en-US"/>
        </w:rPr>
        <w:t>largest</w:t>
      </w:r>
      <w:r>
        <w:rPr>
          <w:lang w:val="en-US"/>
        </w:rPr>
        <w:t>{</w:t>
      </w:r>
      <w:proofErr w:type="gramEnd"/>
    </w:p>
    <w:p w14:paraId="6DBE3CDE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public static void main(String[]args){</w:t>
      </w:r>
    </w:p>
    <w:p w14:paraId="3631FF3E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Scanner input=new Scanner(System.in);</w:t>
      </w:r>
    </w:p>
    <w:p w14:paraId="3719CB42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System.out.println("enter value of A");</w:t>
      </w:r>
    </w:p>
    <w:p w14:paraId="739785BB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int a=input.nextInt();</w:t>
      </w:r>
    </w:p>
    <w:p w14:paraId="16F24036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System.out.println("enter value of B");</w:t>
      </w:r>
    </w:p>
    <w:p w14:paraId="66961309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int b=input.nextInt();</w:t>
      </w:r>
    </w:p>
    <w:p w14:paraId="26651BAF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System.out.println("enter value of C");</w:t>
      </w:r>
    </w:p>
    <w:p w14:paraId="0FE3D322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int c=input.nextInt();</w:t>
      </w:r>
    </w:p>
    <w:p w14:paraId="32276890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int large=(a&gt;b)?((a&gt;c)?a:c):((b&gt;c)?b:c);</w:t>
      </w:r>
    </w:p>
    <w:p w14:paraId="2CE33268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System.out.println(large);</w:t>
      </w:r>
    </w:p>
    <w:p w14:paraId="23118E4F" w14:textId="77777777" w:rsidR="002109B4" w:rsidRDefault="00C80360">
      <w:pPr>
        <w:pStyle w:val="ListParagraph"/>
        <w:spacing w:after="0" w:line="240" w:lineRule="auto"/>
        <w:ind w:right="0" w:firstLine="0"/>
        <w:rPr>
          <w:sz w:val="30"/>
          <w:szCs w:val="26"/>
          <w:lang w:val="en-US"/>
        </w:rPr>
      </w:pPr>
      <w:r>
        <w:rPr>
          <w:lang w:val="en-US"/>
        </w:rPr>
        <w:t>}}</w:t>
      </w:r>
    </w:p>
    <w:p w14:paraId="738D2DF5" w14:textId="77777777" w:rsidR="002109B4" w:rsidRDefault="002109B4">
      <w:pPr>
        <w:pStyle w:val="ListParagraph"/>
        <w:spacing w:after="0" w:line="240" w:lineRule="auto"/>
        <w:ind w:right="0" w:firstLine="0"/>
        <w:rPr>
          <w:lang w:val="en-US"/>
        </w:rPr>
      </w:pPr>
    </w:p>
    <w:p w14:paraId="0A29183A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ERROR TABLE: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213"/>
        <w:gridCol w:w="3213"/>
        <w:gridCol w:w="3214"/>
      </w:tblGrid>
      <w:tr w:rsidR="002109B4" w14:paraId="565281DB" w14:textId="77777777">
        <w:tc>
          <w:tcPr>
            <w:tcW w:w="3213" w:type="dxa"/>
          </w:tcPr>
          <w:p w14:paraId="6593253C" w14:textId="77777777" w:rsidR="002109B4" w:rsidRDefault="00C80360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S.No</w:t>
            </w:r>
          </w:p>
        </w:tc>
        <w:tc>
          <w:tcPr>
            <w:tcW w:w="3213" w:type="dxa"/>
          </w:tcPr>
          <w:p w14:paraId="59086987" w14:textId="77777777" w:rsidR="002109B4" w:rsidRDefault="00C80360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Expected Error</w:t>
            </w:r>
          </w:p>
        </w:tc>
        <w:tc>
          <w:tcPr>
            <w:tcW w:w="3214" w:type="dxa"/>
          </w:tcPr>
          <w:p w14:paraId="32C54E1D" w14:textId="77777777" w:rsidR="002109B4" w:rsidRDefault="00C80360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Reason</w:t>
            </w:r>
          </w:p>
        </w:tc>
      </w:tr>
      <w:tr w:rsidR="002109B4" w14:paraId="49EB13F8" w14:textId="77777777">
        <w:tc>
          <w:tcPr>
            <w:tcW w:w="3213" w:type="dxa"/>
          </w:tcPr>
          <w:p w14:paraId="364C87CD" w14:textId="77777777" w:rsidR="002109B4" w:rsidRDefault="00C80360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213" w:type="dxa"/>
          </w:tcPr>
          <w:p w14:paraId="310283C3" w14:textId="77777777" w:rsidR="002109B4" w:rsidRDefault="00C80360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?</w:t>
            </w:r>
          </w:p>
        </w:tc>
        <w:tc>
          <w:tcPr>
            <w:tcW w:w="3214" w:type="dxa"/>
          </w:tcPr>
          <w:p w14:paraId="4885A3D6" w14:textId="77777777" w:rsidR="002109B4" w:rsidRDefault="00C80360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 xml:space="preserve">Checks the condition </w:t>
            </w:r>
          </w:p>
        </w:tc>
      </w:tr>
      <w:tr w:rsidR="002109B4" w14:paraId="1CD17064" w14:textId="77777777">
        <w:tc>
          <w:tcPr>
            <w:tcW w:w="3213" w:type="dxa"/>
          </w:tcPr>
          <w:p w14:paraId="5A69F905" w14:textId="77777777" w:rsidR="002109B4" w:rsidRDefault="00C80360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213" w:type="dxa"/>
          </w:tcPr>
          <w:p w14:paraId="2E830C2F" w14:textId="77777777" w:rsidR="002109B4" w:rsidRDefault="00C80360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:</w:t>
            </w:r>
          </w:p>
        </w:tc>
        <w:tc>
          <w:tcPr>
            <w:tcW w:w="3214" w:type="dxa"/>
          </w:tcPr>
          <w:p w14:paraId="747738F8" w14:textId="77777777" w:rsidR="002109B4" w:rsidRDefault="00C80360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 xml:space="preserve">Comparison between two variables </w:t>
            </w:r>
          </w:p>
        </w:tc>
      </w:tr>
    </w:tbl>
    <w:p w14:paraId="29D16E31" w14:textId="77777777" w:rsidR="002109B4" w:rsidRDefault="002109B4">
      <w:pPr>
        <w:pStyle w:val="ListParagraph"/>
        <w:spacing w:after="0" w:line="240" w:lineRule="auto"/>
        <w:ind w:right="0" w:firstLine="0"/>
        <w:rPr>
          <w:lang w:val="en-US"/>
        </w:rPr>
      </w:pPr>
    </w:p>
    <w:p w14:paraId="627D1AAD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GIVEN INPUT:</w:t>
      </w:r>
    </w:p>
    <w:p w14:paraId="7475469F" w14:textId="2769C489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A=</w:t>
      </w:r>
      <w:proofErr w:type="gramStart"/>
      <w:r w:rsidR="009D5D4F">
        <w:rPr>
          <w:lang w:val="en-US"/>
        </w:rPr>
        <w:t>20</w:t>
      </w:r>
      <w:r>
        <w:rPr>
          <w:lang w:val="en-US"/>
        </w:rPr>
        <w:t>;B</w:t>
      </w:r>
      <w:proofErr w:type="gramEnd"/>
      <w:r>
        <w:rPr>
          <w:lang w:val="en-US"/>
        </w:rPr>
        <w:t>=</w:t>
      </w:r>
      <w:proofErr w:type="gramStart"/>
      <w:r w:rsidR="009D5D4F">
        <w:rPr>
          <w:lang w:val="en-US"/>
        </w:rPr>
        <w:t>10</w:t>
      </w:r>
      <w:r>
        <w:rPr>
          <w:lang w:val="en-US"/>
        </w:rPr>
        <w:t>;C</w:t>
      </w:r>
      <w:proofErr w:type="gramEnd"/>
      <w:r>
        <w:rPr>
          <w:lang w:val="en-US"/>
        </w:rPr>
        <w:t>=</w:t>
      </w:r>
      <w:r w:rsidR="009D5D4F">
        <w:rPr>
          <w:lang w:val="en-US"/>
        </w:rPr>
        <w:t>15</w:t>
      </w:r>
      <w:r>
        <w:rPr>
          <w:lang w:val="en-US"/>
        </w:rPr>
        <w:t>;</w:t>
      </w:r>
    </w:p>
    <w:p w14:paraId="5223318E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OUTPUT:</w:t>
      </w:r>
    </w:p>
    <w:p w14:paraId="7AD48E4A" w14:textId="77777777" w:rsidR="006D0CBB" w:rsidRDefault="006D0CBB">
      <w:pPr>
        <w:pStyle w:val="ListParagraph"/>
        <w:spacing w:after="0" w:line="240" w:lineRule="auto"/>
        <w:ind w:right="0" w:firstLine="0"/>
        <w:rPr>
          <w:lang w:val="en-US"/>
        </w:rPr>
      </w:pPr>
    </w:p>
    <w:p w14:paraId="53A6B153" w14:textId="70E5AB89" w:rsidR="006D0CBB" w:rsidRDefault="006D0CBB">
      <w:pPr>
        <w:pStyle w:val="ListParagraph"/>
        <w:spacing w:after="0" w:line="240" w:lineRule="auto"/>
        <w:ind w:right="0" w:firstLine="0"/>
        <w:rPr>
          <w:lang w:val="en-US"/>
        </w:rPr>
      </w:pPr>
    </w:p>
    <w:p w14:paraId="03EB673F" w14:textId="77777777" w:rsidR="006D0CBB" w:rsidRDefault="006D0CBB">
      <w:pPr>
        <w:pStyle w:val="ListParagraph"/>
        <w:spacing w:after="0" w:line="240" w:lineRule="auto"/>
        <w:ind w:right="0" w:firstLine="0"/>
        <w:rPr>
          <w:lang w:val="en-US"/>
        </w:rPr>
      </w:pPr>
    </w:p>
    <w:p w14:paraId="76117549" w14:textId="4DA6DA53" w:rsidR="006D0CBB" w:rsidRDefault="006D0CBB">
      <w:pPr>
        <w:pStyle w:val="ListParagraph"/>
        <w:spacing w:after="0" w:line="240" w:lineRule="auto"/>
        <w:ind w:right="0" w:firstLine="0"/>
        <w:rPr>
          <w:lang w:val="en-US"/>
        </w:rPr>
      </w:pPr>
    </w:p>
    <w:p w14:paraId="6326113A" w14:textId="77777777" w:rsidR="006D0CBB" w:rsidRDefault="006D0CBB">
      <w:pPr>
        <w:pStyle w:val="ListParagraph"/>
        <w:spacing w:after="0" w:line="240" w:lineRule="auto"/>
        <w:ind w:right="0" w:firstLine="0"/>
        <w:rPr>
          <w:lang w:val="en-US"/>
        </w:rPr>
      </w:pPr>
    </w:p>
    <w:p w14:paraId="34E8C4C2" w14:textId="7D8D135F" w:rsidR="006D0CBB" w:rsidRPr="006D0CBB" w:rsidRDefault="006D0CBB" w:rsidP="006D0CBB">
      <w:pPr>
        <w:pStyle w:val="ListParagraph"/>
        <w:spacing w:after="0"/>
      </w:pPr>
      <w:r w:rsidRPr="006D0CBB">
        <w:rPr>
          <w:noProof/>
        </w:rPr>
        <w:drawing>
          <wp:inline distT="0" distB="0" distL="0" distR="0" wp14:anchorId="282D1687" wp14:editId="55B9F41A">
            <wp:extent cx="4747260" cy="1744980"/>
            <wp:effectExtent l="0" t="0" r="0" b="7620"/>
            <wp:docPr id="127822127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5462A" w14:textId="77777777" w:rsidR="002109B4" w:rsidRPr="00F04F04" w:rsidRDefault="002109B4" w:rsidP="00F04F04">
      <w:pPr>
        <w:spacing w:after="0" w:line="240" w:lineRule="auto"/>
        <w:ind w:left="0" w:right="0" w:firstLine="0"/>
        <w:rPr>
          <w:lang w:val="en-US"/>
        </w:rPr>
      </w:pPr>
    </w:p>
    <w:p w14:paraId="773E9086" w14:textId="15D0B8CD" w:rsidR="002109B4" w:rsidRPr="001A57C5" w:rsidRDefault="00C80360" w:rsidP="001A57C5">
      <w:pPr>
        <w:spacing w:after="0" w:line="240" w:lineRule="auto"/>
        <w:ind w:left="0" w:right="0" w:firstLine="0"/>
        <w:rPr>
          <w:lang w:val="en-US"/>
        </w:rPr>
      </w:pPr>
      <w:r>
        <w:rPr>
          <w:lang w:val="en-US"/>
        </w:rPr>
        <w:t>E)</w:t>
      </w:r>
      <w:r>
        <w:t xml:space="preserve"> write a java program to find the factorial of the given number</w:t>
      </w:r>
    </w:p>
    <w:p w14:paraId="363B5DFD" w14:textId="77777777" w:rsidR="002109B4" w:rsidRDefault="00C80360">
      <w:pPr>
        <w:pStyle w:val="ListParagraph"/>
        <w:spacing w:line="240" w:lineRule="auto"/>
        <w:rPr>
          <w:rFonts w:ascii="Consolas" w:hAnsi="Consolas"/>
          <w:color w:val="569CD6"/>
          <w:kern w:val="0"/>
          <w:sz w:val="21"/>
          <w:szCs w:val="21"/>
          <w:lang w:val="en-US" w:eastAsia="en-US"/>
          <w14:ligatures w14:val="none"/>
        </w:rPr>
      </w:pPr>
      <w:r>
        <w:rPr>
          <w:lang w:val="en-US"/>
        </w:rPr>
        <w:t>CODE:</w:t>
      </w:r>
      <w:r>
        <w:rPr>
          <w:rFonts w:ascii="Consolas" w:hAnsi="Consolas"/>
          <w:color w:val="569CD6"/>
          <w:kern w:val="0"/>
          <w:sz w:val="21"/>
          <w:szCs w:val="21"/>
          <w:lang w:val="en-US" w:eastAsia="en-US"/>
          <w14:ligatures w14:val="none"/>
        </w:rPr>
        <w:t xml:space="preserve"> </w:t>
      </w:r>
    </w:p>
    <w:p w14:paraId="1E918FC0" w14:textId="77777777" w:rsidR="002109B4" w:rsidRDefault="00C80360">
      <w:pPr>
        <w:pStyle w:val="ListParagraph"/>
        <w:spacing w:line="240" w:lineRule="auto"/>
        <w:rPr>
          <w:lang w:val="en-US"/>
        </w:rPr>
      </w:pPr>
      <w:r>
        <w:rPr>
          <w:lang w:val="en-US"/>
        </w:rPr>
        <w:t>import java.util.Scanner;</w:t>
      </w:r>
    </w:p>
    <w:p w14:paraId="51446E40" w14:textId="77777777" w:rsidR="002109B4" w:rsidRDefault="00C80360">
      <w:pPr>
        <w:pStyle w:val="ListParagraph"/>
        <w:spacing w:line="240" w:lineRule="auto"/>
        <w:rPr>
          <w:lang w:val="en-US"/>
        </w:rPr>
      </w:pPr>
      <w:r>
        <w:rPr>
          <w:lang w:val="en-US"/>
        </w:rPr>
        <w:t>class factorial{</w:t>
      </w:r>
    </w:p>
    <w:p w14:paraId="49465B40" w14:textId="77777777" w:rsidR="002109B4" w:rsidRDefault="00C80360">
      <w:pPr>
        <w:pStyle w:val="ListParagraph"/>
        <w:spacing w:line="240" w:lineRule="auto"/>
        <w:rPr>
          <w:lang w:val="en-US"/>
        </w:rPr>
      </w:pPr>
      <w:r>
        <w:rPr>
          <w:lang w:val="en-US"/>
        </w:rPr>
        <w:t>public static void main(String[]args){</w:t>
      </w:r>
    </w:p>
    <w:p w14:paraId="2B278376" w14:textId="77777777" w:rsidR="002109B4" w:rsidRDefault="00C80360">
      <w:pPr>
        <w:pStyle w:val="ListParagraph"/>
        <w:spacing w:line="240" w:lineRule="auto"/>
        <w:rPr>
          <w:lang w:val="en-US"/>
        </w:rPr>
      </w:pPr>
      <w:r>
        <w:rPr>
          <w:lang w:val="en-US"/>
        </w:rPr>
        <w:t>Scanner input=new Scanner(System.in);</w:t>
      </w:r>
    </w:p>
    <w:p w14:paraId="25EB1E36" w14:textId="77777777" w:rsidR="002109B4" w:rsidRDefault="00C80360">
      <w:pPr>
        <w:pStyle w:val="ListParagraph"/>
        <w:spacing w:line="240" w:lineRule="auto"/>
        <w:rPr>
          <w:lang w:val="en-US"/>
        </w:rPr>
      </w:pPr>
      <w:r>
        <w:rPr>
          <w:lang w:val="en-US"/>
        </w:rPr>
        <w:t>System.out.println("enter the number to find its factorial");</w:t>
      </w:r>
    </w:p>
    <w:p w14:paraId="47F2B703" w14:textId="77777777" w:rsidR="002109B4" w:rsidRDefault="00C80360">
      <w:pPr>
        <w:pStyle w:val="ListParagraph"/>
        <w:spacing w:line="240" w:lineRule="auto"/>
        <w:rPr>
          <w:lang w:val="en-US"/>
        </w:rPr>
      </w:pPr>
      <w:r>
        <w:rPr>
          <w:lang w:val="en-US"/>
        </w:rPr>
        <w:t>int n=input.nextInt();</w:t>
      </w:r>
    </w:p>
    <w:p w14:paraId="4563CD2D" w14:textId="77777777" w:rsidR="002109B4" w:rsidRDefault="00C80360">
      <w:pPr>
        <w:pStyle w:val="ListParagraph"/>
        <w:spacing w:line="240" w:lineRule="auto"/>
        <w:rPr>
          <w:lang w:val="en-US"/>
        </w:rPr>
      </w:pPr>
      <w:r>
        <w:rPr>
          <w:lang w:val="en-US"/>
        </w:rPr>
        <w:t>int sum=1;</w:t>
      </w:r>
    </w:p>
    <w:p w14:paraId="20C2FE15" w14:textId="77777777" w:rsidR="002109B4" w:rsidRDefault="00C80360">
      <w:pPr>
        <w:pStyle w:val="ListParagraph"/>
        <w:spacing w:line="240" w:lineRule="auto"/>
        <w:rPr>
          <w:lang w:val="en-US"/>
        </w:rPr>
      </w:pPr>
      <w:r>
        <w:rPr>
          <w:lang w:val="en-US"/>
        </w:rPr>
        <w:t>for(int i=1;i&lt;=n;i++){</w:t>
      </w:r>
    </w:p>
    <w:p w14:paraId="739A3116" w14:textId="77777777" w:rsidR="002109B4" w:rsidRDefault="00C80360">
      <w:pPr>
        <w:pStyle w:val="ListParagraph"/>
        <w:spacing w:line="240" w:lineRule="auto"/>
        <w:rPr>
          <w:lang w:val="en-US"/>
        </w:rPr>
      </w:pPr>
      <w:r>
        <w:rPr>
          <w:lang w:val="en-US"/>
        </w:rPr>
        <w:t>sum=sum*i;}</w:t>
      </w:r>
    </w:p>
    <w:p w14:paraId="7F4EDF9B" w14:textId="157955A8" w:rsidR="002109B4" w:rsidRPr="001A57C5" w:rsidRDefault="00C80360" w:rsidP="001A57C5">
      <w:pPr>
        <w:pStyle w:val="ListParagraph"/>
        <w:spacing w:line="240" w:lineRule="auto"/>
        <w:rPr>
          <w:lang w:val="en-US"/>
        </w:rPr>
      </w:pPr>
      <w:r>
        <w:rPr>
          <w:lang w:val="en-US"/>
        </w:rPr>
        <w:t>System.out.println(sum);}}</w:t>
      </w:r>
    </w:p>
    <w:p w14:paraId="0FE52CF5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ERROR TABLE: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213"/>
        <w:gridCol w:w="3213"/>
        <w:gridCol w:w="3214"/>
      </w:tblGrid>
      <w:tr w:rsidR="002109B4" w14:paraId="53298E53" w14:textId="77777777">
        <w:tc>
          <w:tcPr>
            <w:tcW w:w="3213" w:type="dxa"/>
          </w:tcPr>
          <w:p w14:paraId="65FA6461" w14:textId="77777777" w:rsidR="002109B4" w:rsidRDefault="00C80360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S.No</w:t>
            </w:r>
          </w:p>
        </w:tc>
        <w:tc>
          <w:tcPr>
            <w:tcW w:w="3213" w:type="dxa"/>
          </w:tcPr>
          <w:p w14:paraId="51E9D1FA" w14:textId="77777777" w:rsidR="002109B4" w:rsidRDefault="00C80360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Expected Error</w:t>
            </w:r>
          </w:p>
        </w:tc>
        <w:tc>
          <w:tcPr>
            <w:tcW w:w="3214" w:type="dxa"/>
          </w:tcPr>
          <w:p w14:paraId="12293D83" w14:textId="77777777" w:rsidR="002109B4" w:rsidRDefault="00C80360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Reason</w:t>
            </w:r>
          </w:p>
        </w:tc>
      </w:tr>
      <w:tr w:rsidR="002109B4" w14:paraId="37E96064" w14:textId="77777777">
        <w:tc>
          <w:tcPr>
            <w:tcW w:w="3213" w:type="dxa"/>
          </w:tcPr>
          <w:p w14:paraId="7C45E7C8" w14:textId="77777777" w:rsidR="002109B4" w:rsidRDefault="00C80360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213" w:type="dxa"/>
          </w:tcPr>
          <w:p w14:paraId="20D9D77F" w14:textId="77777777" w:rsidR="002109B4" w:rsidRDefault="00C80360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}</w:t>
            </w:r>
          </w:p>
        </w:tc>
        <w:tc>
          <w:tcPr>
            <w:tcW w:w="3214" w:type="dxa"/>
          </w:tcPr>
          <w:p w14:paraId="602CF615" w14:textId="77777777" w:rsidR="002109B4" w:rsidRDefault="00C80360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To close for loop</w:t>
            </w:r>
          </w:p>
        </w:tc>
      </w:tr>
      <w:tr w:rsidR="002109B4" w14:paraId="082FCE74" w14:textId="77777777">
        <w:tc>
          <w:tcPr>
            <w:tcW w:w="3213" w:type="dxa"/>
          </w:tcPr>
          <w:p w14:paraId="0F23B13A" w14:textId="77777777" w:rsidR="002109B4" w:rsidRDefault="00C80360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213" w:type="dxa"/>
          </w:tcPr>
          <w:p w14:paraId="6752A9D4" w14:textId="77777777" w:rsidR="002109B4" w:rsidRDefault="00C80360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System.out.pritnln();</w:t>
            </w:r>
          </w:p>
        </w:tc>
        <w:tc>
          <w:tcPr>
            <w:tcW w:w="3214" w:type="dxa"/>
          </w:tcPr>
          <w:p w14:paraId="694A06D9" w14:textId="77777777" w:rsidR="002109B4" w:rsidRDefault="00C80360">
            <w:pPr>
              <w:pStyle w:val="ListParagraph"/>
              <w:spacing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 xml:space="preserve">Spelling in the given program is incorrect </w:t>
            </w:r>
          </w:p>
          <w:p w14:paraId="57F5B50E" w14:textId="77777777" w:rsidR="002109B4" w:rsidRDefault="00C80360">
            <w:pPr>
              <w:pStyle w:val="ListParagraph"/>
              <w:spacing w:before="240" w:after="0" w:line="240" w:lineRule="auto"/>
              <w:ind w:left="0" w:right="0" w:firstLine="0"/>
              <w:rPr>
                <w:lang w:val="en-US"/>
              </w:rPr>
            </w:pPr>
            <w:r>
              <w:rPr>
                <w:lang w:val="en-US"/>
              </w:rPr>
              <w:t>(System.out.println();)</w:t>
            </w:r>
          </w:p>
        </w:tc>
      </w:tr>
    </w:tbl>
    <w:p w14:paraId="2D0FEEFD" w14:textId="77777777" w:rsidR="002109B4" w:rsidRPr="001A57C5" w:rsidRDefault="002109B4" w:rsidP="001A57C5">
      <w:pPr>
        <w:spacing w:after="0" w:line="240" w:lineRule="auto"/>
        <w:ind w:left="0" w:right="0" w:firstLine="0"/>
        <w:rPr>
          <w:lang w:val="en-US"/>
        </w:rPr>
      </w:pPr>
    </w:p>
    <w:p w14:paraId="57503840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GIVEN INPUT:</w:t>
      </w:r>
    </w:p>
    <w:p w14:paraId="3B8ACF02" w14:textId="581BDCA1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Entered number=</w:t>
      </w:r>
      <w:r w:rsidR="00106538">
        <w:rPr>
          <w:lang w:val="en-US"/>
        </w:rPr>
        <w:t>6</w:t>
      </w:r>
      <w:r>
        <w:rPr>
          <w:lang w:val="en-US"/>
        </w:rPr>
        <w:t>;</w:t>
      </w:r>
    </w:p>
    <w:p w14:paraId="57345ECF" w14:textId="77777777" w:rsidR="002109B4" w:rsidRDefault="00C80360">
      <w:pPr>
        <w:pStyle w:val="ListParagraph"/>
        <w:spacing w:after="0" w:line="240" w:lineRule="auto"/>
        <w:ind w:right="0" w:firstLine="0"/>
        <w:rPr>
          <w:lang w:val="en-US"/>
        </w:rPr>
      </w:pPr>
      <w:r>
        <w:rPr>
          <w:lang w:val="en-US"/>
        </w:rPr>
        <w:t>OUTPUT:</w:t>
      </w:r>
    </w:p>
    <w:p w14:paraId="0F26184C" w14:textId="77777777" w:rsidR="002109B4" w:rsidRDefault="002109B4">
      <w:pPr>
        <w:pStyle w:val="ListParagraph"/>
        <w:spacing w:after="0" w:line="240" w:lineRule="auto"/>
        <w:ind w:right="0" w:firstLine="0"/>
        <w:rPr>
          <w:lang w:val="en-US"/>
        </w:rPr>
      </w:pPr>
    </w:p>
    <w:p w14:paraId="490787F8" w14:textId="234FB1B1" w:rsidR="00106538" w:rsidRPr="00106538" w:rsidRDefault="00106538" w:rsidP="00106538">
      <w:pPr>
        <w:pStyle w:val="ListParagraph"/>
        <w:spacing w:after="0"/>
      </w:pPr>
      <w:r w:rsidRPr="00106538">
        <w:rPr>
          <w:noProof/>
        </w:rPr>
        <w:drawing>
          <wp:inline distT="0" distB="0" distL="0" distR="0" wp14:anchorId="5E32417F" wp14:editId="44B9CD82">
            <wp:extent cx="5845810" cy="2165985"/>
            <wp:effectExtent l="0" t="0" r="2540" b="5715"/>
            <wp:docPr id="38402866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81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A0216" w14:textId="275F7A1A" w:rsidR="002109B4" w:rsidRDefault="002109B4" w:rsidP="001A57C5">
      <w:pPr>
        <w:pStyle w:val="ListParagraph"/>
        <w:spacing w:after="0" w:line="240" w:lineRule="auto"/>
        <w:ind w:right="0" w:firstLine="0"/>
        <w:rPr>
          <w:lang w:val="en-US"/>
        </w:rPr>
      </w:pPr>
    </w:p>
    <w:p w14:paraId="13893098" w14:textId="77777777" w:rsidR="00106538" w:rsidRPr="001A57C5" w:rsidRDefault="00106538" w:rsidP="001A57C5">
      <w:pPr>
        <w:pStyle w:val="ListParagraph"/>
        <w:spacing w:after="0" w:line="240" w:lineRule="auto"/>
        <w:ind w:right="0" w:firstLine="0"/>
        <w:rPr>
          <w:lang w:val="en-US"/>
        </w:rPr>
      </w:pPr>
    </w:p>
    <w:p w14:paraId="1EEEF7D0" w14:textId="77777777" w:rsidR="002109B4" w:rsidRDefault="00C80360">
      <w:pPr>
        <w:spacing w:line="240" w:lineRule="auto"/>
        <w:ind w:left="0" w:right="1998" w:firstLine="0"/>
        <w:jc w:val="center"/>
        <w:rPr>
          <w:rFonts w:ascii="Algerian" w:hAnsi="Algerian"/>
        </w:rPr>
      </w:pPr>
      <w:r>
        <w:lastRenderedPageBreak/>
        <w:t xml:space="preserve">         </w:t>
      </w:r>
      <w:r>
        <w:rPr>
          <w:rFonts w:ascii="Algerian" w:hAnsi="Algerian"/>
        </w:rPr>
        <w:t>Week-3</w:t>
      </w:r>
    </w:p>
    <w:p w14:paraId="50A596BE" w14:textId="77777777" w:rsidR="002109B4" w:rsidRDefault="002109B4">
      <w:pPr>
        <w:spacing w:after="0" w:line="240" w:lineRule="auto"/>
        <w:ind w:right="0"/>
      </w:pPr>
    </w:p>
    <w:p w14:paraId="7B94C8FE" w14:textId="77777777" w:rsidR="002109B4" w:rsidRDefault="002109B4">
      <w:pPr>
        <w:spacing w:after="0" w:line="240" w:lineRule="auto"/>
        <w:ind w:left="0" w:right="0" w:firstLine="0"/>
      </w:pPr>
    </w:p>
    <w:p w14:paraId="15EFAD8A" w14:textId="77777777" w:rsidR="002109B4" w:rsidRDefault="00C80360">
      <w:pPr>
        <w:spacing w:after="0" w:line="240" w:lineRule="auto"/>
        <w:ind w:left="0" w:right="0" w:firstLine="0"/>
        <w:rPr>
          <w:szCs w:val="28"/>
        </w:rPr>
      </w:pPr>
      <w:r>
        <w:rPr>
          <w:szCs w:val="28"/>
        </w:rPr>
        <w:t>A) Write a  java program with the following instructions.</w:t>
      </w:r>
    </w:p>
    <w:p w14:paraId="26E144F3" w14:textId="77777777" w:rsidR="002109B4" w:rsidRDefault="002109B4">
      <w:pPr>
        <w:pStyle w:val="ListParagraph"/>
        <w:spacing w:after="0" w:line="240" w:lineRule="auto"/>
        <w:ind w:left="835" w:right="0" w:firstLine="0"/>
        <w:rPr>
          <w:szCs w:val="28"/>
        </w:rPr>
      </w:pPr>
    </w:p>
    <w:p w14:paraId="2B1EF280" w14:textId="77777777" w:rsidR="002109B4" w:rsidRDefault="00C80360">
      <w:pPr>
        <w:spacing w:after="0" w:line="240" w:lineRule="auto"/>
        <w:ind w:right="0"/>
        <w:rPr>
          <w:szCs w:val="28"/>
        </w:rPr>
      </w:pPr>
      <w:r>
        <w:rPr>
          <w:szCs w:val="28"/>
        </w:rPr>
        <w:t>Create a class with name car.</w:t>
      </w:r>
    </w:p>
    <w:p w14:paraId="5D49D245" w14:textId="77777777" w:rsidR="002109B4" w:rsidRDefault="00C80360">
      <w:pPr>
        <w:spacing w:after="0" w:line="240" w:lineRule="auto"/>
        <w:ind w:right="0"/>
        <w:rPr>
          <w:szCs w:val="28"/>
        </w:rPr>
      </w:pPr>
      <w:r>
        <w:rPr>
          <w:szCs w:val="28"/>
        </w:rPr>
        <w:t>Create four attributes named car_colour,car_brand,fuel_type,top_speed.</w:t>
      </w:r>
    </w:p>
    <w:p w14:paraId="74147CA0" w14:textId="77777777" w:rsidR="002109B4" w:rsidRDefault="00C80360">
      <w:pPr>
        <w:spacing w:after="0" w:line="240" w:lineRule="auto"/>
        <w:ind w:right="0"/>
        <w:rPr>
          <w:szCs w:val="28"/>
        </w:rPr>
      </w:pPr>
      <w:r>
        <w:rPr>
          <w:szCs w:val="28"/>
        </w:rPr>
        <w:t>Create three method named “Start_Racing”,”End_Race”.{ }</w:t>
      </w:r>
    </w:p>
    <w:p w14:paraId="50FE04FA" w14:textId="77777777" w:rsidR="002109B4" w:rsidRDefault="00C80360">
      <w:pPr>
        <w:spacing w:after="0" w:line="240" w:lineRule="auto"/>
        <w:ind w:right="0"/>
        <w:rPr>
          <w:szCs w:val="28"/>
        </w:rPr>
      </w:pPr>
      <w:r>
        <w:rPr>
          <w:szCs w:val="28"/>
        </w:rPr>
        <w:t>Create three objects named Car1,Car2,Car3.</w:t>
      </w:r>
    </w:p>
    <w:p w14:paraId="3C11D897" w14:textId="77777777" w:rsidR="002109B4" w:rsidRDefault="00C80360">
      <w:pPr>
        <w:spacing w:after="0" w:line="240" w:lineRule="auto"/>
        <w:ind w:right="0"/>
        <w:rPr>
          <w:szCs w:val="28"/>
        </w:rPr>
      </w:pPr>
      <w:r>
        <w:rPr>
          <w:szCs w:val="28"/>
        </w:rPr>
        <w:t>Create a constructor which should print “Welcome to  Garage”.</w:t>
      </w:r>
    </w:p>
    <w:p w14:paraId="13AEF6AB" w14:textId="77777777" w:rsidR="002109B4" w:rsidRDefault="00C80360">
      <w:pPr>
        <w:spacing w:after="0" w:line="240" w:lineRule="auto"/>
        <w:ind w:right="0"/>
        <w:rPr>
          <w:szCs w:val="28"/>
        </w:rPr>
      </w:pPr>
      <w:r>
        <w:rPr>
          <w:szCs w:val="28"/>
        </w:rPr>
        <w:t xml:space="preserve"> </w:t>
      </w:r>
    </w:p>
    <w:p w14:paraId="3A39C17B" w14:textId="77777777" w:rsidR="002109B4" w:rsidRDefault="00C80360">
      <w:pPr>
        <w:spacing w:after="0" w:line="240" w:lineRule="auto"/>
        <w:ind w:right="0"/>
        <w:rPr>
          <w:rFonts w:ascii="Bahnschrift Condensed" w:hAnsi="Bahnschrift Condensed"/>
          <w:sz w:val="24"/>
        </w:rPr>
      </w:pPr>
      <w:r>
        <w:rPr>
          <w:rFonts w:ascii="Bahnschrift Condensed" w:hAnsi="Bahnschrift Condensed"/>
          <w:sz w:val="24"/>
        </w:rPr>
        <w:t xml:space="preserve">               </w:t>
      </w:r>
    </w:p>
    <w:p w14:paraId="545AA693" w14:textId="746C0FC6" w:rsidR="002109B4" w:rsidRDefault="00C80360" w:rsidP="001A57C5">
      <w:pPr>
        <w:spacing w:after="0" w:line="240" w:lineRule="auto"/>
        <w:ind w:left="0" w:right="0" w:firstLine="0"/>
        <w:rPr>
          <w:szCs w:val="28"/>
        </w:rPr>
      </w:pPr>
      <w:r>
        <w:rPr>
          <w:szCs w:val="28"/>
        </w:rPr>
        <w:t>Class Diagram:</w:t>
      </w:r>
    </w:p>
    <w:p w14:paraId="34B535D6" w14:textId="77777777" w:rsidR="002109B4" w:rsidRDefault="00C80360">
      <w:pPr>
        <w:spacing w:after="0" w:line="240" w:lineRule="auto"/>
        <w:ind w:right="0"/>
        <w:rPr>
          <w:szCs w:val="28"/>
        </w:rPr>
      </w:pPr>
      <w:r>
        <w:rPr>
          <w:szCs w:val="28"/>
        </w:rPr>
        <w:t xml:space="preserve">                                </w:t>
      </w:r>
    </w:p>
    <w:tbl>
      <w:tblPr>
        <w:tblStyle w:val="TableGrid"/>
        <w:tblW w:w="0" w:type="auto"/>
        <w:tblInd w:w="1413" w:type="dxa"/>
        <w:tblLook w:val="04A0" w:firstRow="1" w:lastRow="0" w:firstColumn="1" w:lastColumn="0" w:noHBand="0" w:noVBand="1"/>
      </w:tblPr>
      <w:tblGrid>
        <w:gridCol w:w="4394"/>
      </w:tblGrid>
      <w:tr w:rsidR="002109B4" w14:paraId="64F529A7" w14:textId="77777777">
        <w:tc>
          <w:tcPr>
            <w:tcW w:w="4394" w:type="dxa"/>
          </w:tcPr>
          <w:p w14:paraId="26DF23D1" w14:textId="77777777" w:rsidR="002109B4" w:rsidRDefault="00C80360">
            <w:pPr>
              <w:spacing w:after="0" w:line="240" w:lineRule="auto"/>
              <w:ind w:left="0" w:right="0" w:firstLine="0"/>
              <w:rPr>
                <w:szCs w:val="28"/>
              </w:rPr>
            </w:pPr>
            <w:r>
              <w:rPr>
                <w:szCs w:val="28"/>
              </w:rPr>
              <w:t xml:space="preserve">                           </w:t>
            </w:r>
            <w:r>
              <w:rPr>
                <w:b/>
                <w:bCs/>
                <w:szCs w:val="28"/>
              </w:rPr>
              <w:t>Car</w:t>
            </w:r>
          </w:p>
          <w:p w14:paraId="596DD0EE" w14:textId="77777777" w:rsidR="002109B4" w:rsidRDefault="002109B4">
            <w:pPr>
              <w:spacing w:after="0" w:line="240" w:lineRule="auto"/>
              <w:ind w:left="0" w:right="0" w:firstLine="0"/>
              <w:rPr>
                <w:szCs w:val="28"/>
              </w:rPr>
            </w:pPr>
          </w:p>
        </w:tc>
      </w:tr>
      <w:tr w:rsidR="002109B4" w14:paraId="4A3F12E4" w14:textId="77777777">
        <w:tc>
          <w:tcPr>
            <w:tcW w:w="4394" w:type="dxa"/>
          </w:tcPr>
          <w:p w14:paraId="2C4BDACA" w14:textId="77777777" w:rsidR="002109B4" w:rsidRDefault="00C80360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ind w:right="0"/>
              <w:rPr>
                <w:szCs w:val="28"/>
              </w:rPr>
            </w:pPr>
            <w:r>
              <w:rPr>
                <w:szCs w:val="28"/>
              </w:rPr>
              <w:t>carColor: String</w:t>
            </w:r>
          </w:p>
          <w:p w14:paraId="7515392B" w14:textId="77777777" w:rsidR="002109B4" w:rsidRDefault="002109B4">
            <w:pPr>
              <w:pStyle w:val="ListParagraph"/>
              <w:spacing w:after="0" w:line="240" w:lineRule="auto"/>
              <w:ind w:left="475" w:right="0" w:firstLine="0"/>
              <w:rPr>
                <w:szCs w:val="28"/>
              </w:rPr>
            </w:pPr>
          </w:p>
        </w:tc>
      </w:tr>
      <w:tr w:rsidR="002109B4" w14:paraId="04A1E9AE" w14:textId="77777777">
        <w:tc>
          <w:tcPr>
            <w:tcW w:w="4394" w:type="dxa"/>
          </w:tcPr>
          <w:p w14:paraId="70C4A0CC" w14:textId="77777777" w:rsidR="002109B4" w:rsidRDefault="00C80360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ind w:right="0"/>
              <w:rPr>
                <w:szCs w:val="28"/>
              </w:rPr>
            </w:pPr>
            <w:r>
              <w:rPr>
                <w:szCs w:val="28"/>
              </w:rPr>
              <w:t>carBrand: String</w:t>
            </w:r>
          </w:p>
          <w:p w14:paraId="4259A87F" w14:textId="77777777" w:rsidR="002109B4" w:rsidRDefault="002109B4">
            <w:pPr>
              <w:pStyle w:val="ListParagraph"/>
              <w:spacing w:after="0" w:line="240" w:lineRule="auto"/>
              <w:ind w:left="475" w:right="0" w:firstLine="0"/>
              <w:rPr>
                <w:szCs w:val="28"/>
              </w:rPr>
            </w:pPr>
          </w:p>
        </w:tc>
      </w:tr>
      <w:tr w:rsidR="002109B4" w14:paraId="6FFEDCAB" w14:textId="77777777">
        <w:tc>
          <w:tcPr>
            <w:tcW w:w="4394" w:type="dxa"/>
          </w:tcPr>
          <w:p w14:paraId="528E6E02" w14:textId="77777777" w:rsidR="002109B4" w:rsidRDefault="00C80360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ind w:right="0"/>
              <w:rPr>
                <w:szCs w:val="28"/>
              </w:rPr>
            </w:pPr>
            <w:r>
              <w:rPr>
                <w:szCs w:val="28"/>
              </w:rPr>
              <w:t>fuelType: String</w:t>
            </w:r>
          </w:p>
          <w:p w14:paraId="3D1F2C9A" w14:textId="77777777" w:rsidR="002109B4" w:rsidRDefault="002109B4">
            <w:pPr>
              <w:pStyle w:val="ListParagraph"/>
              <w:spacing w:after="0" w:line="240" w:lineRule="auto"/>
              <w:ind w:left="475" w:right="0" w:firstLine="0"/>
              <w:rPr>
                <w:szCs w:val="28"/>
              </w:rPr>
            </w:pPr>
          </w:p>
        </w:tc>
      </w:tr>
      <w:tr w:rsidR="002109B4" w14:paraId="084FE0EB" w14:textId="77777777">
        <w:tc>
          <w:tcPr>
            <w:tcW w:w="4394" w:type="dxa"/>
          </w:tcPr>
          <w:p w14:paraId="1F648C53" w14:textId="77777777" w:rsidR="002109B4" w:rsidRDefault="00C80360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ind w:right="0"/>
              <w:rPr>
                <w:szCs w:val="28"/>
              </w:rPr>
            </w:pPr>
            <w:r>
              <w:rPr>
                <w:szCs w:val="28"/>
              </w:rPr>
              <w:t>topSpeed: int</w:t>
            </w:r>
          </w:p>
          <w:p w14:paraId="6F681DE6" w14:textId="77777777" w:rsidR="002109B4" w:rsidRDefault="002109B4">
            <w:pPr>
              <w:pStyle w:val="ListParagraph"/>
              <w:spacing w:after="0" w:line="240" w:lineRule="auto"/>
              <w:ind w:left="475" w:right="0" w:firstLine="0"/>
              <w:rPr>
                <w:szCs w:val="28"/>
              </w:rPr>
            </w:pPr>
          </w:p>
        </w:tc>
      </w:tr>
      <w:tr w:rsidR="002109B4" w14:paraId="1B167D26" w14:textId="77777777">
        <w:tc>
          <w:tcPr>
            <w:tcW w:w="4394" w:type="dxa"/>
          </w:tcPr>
          <w:p w14:paraId="7B743B42" w14:textId="77777777" w:rsidR="002109B4" w:rsidRDefault="00C80360">
            <w:pPr>
              <w:spacing w:after="0" w:line="240" w:lineRule="auto"/>
              <w:ind w:left="0" w:right="0" w:firstLine="0"/>
              <w:rPr>
                <w:szCs w:val="28"/>
              </w:rPr>
            </w:pPr>
            <w:r>
              <w:rPr>
                <w:szCs w:val="28"/>
              </w:rPr>
              <w:t xml:space="preserve"> +     Car(String,String,String,int)</w:t>
            </w:r>
          </w:p>
          <w:p w14:paraId="35125368" w14:textId="77777777" w:rsidR="002109B4" w:rsidRDefault="002109B4">
            <w:pPr>
              <w:spacing w:after="0" w:line="240" w:lineRule="auto"/>
              <w:ind w:left="0" w:right="0" w:firstLine="0"/>
              <w:rPr>
                <w:szCs w:val="28"/>
              </w:rPr>
            </w:pPr>
          </w:p>
        </w:tc>
      </w:tr>
      <w:tr w:rsidR="002109B4" w14:paraId="3AFCDFC4" w14:textId="77777777">
        <w:tc>
          <w:tcPr>
            <w:tcW w:w="4394" w:type="dxa"/>
          </w:tcPr>
          <w:p w14:paraId="48CBCF67" w14:textId="77777777" w:rsidR="002109B4" w:rsidRDefault="00C80360">
            <w:pPr>
              <w:spacing w:after="0" w:line="240" w:lineRule="auto"/>
              <w:ind w:left="0" w:right="0" w:firstLine="0"/>
              <w:rPr>
                <w:szCs w:val="28"/>
              </w:rPr>
            </w:pPr>
            <w:r>
              <w:rPr>
                <w:szCs w:val="28"/>
              </w:rPr>
              <w:t xml:space="preserve"> +     startRacing()</w:t>
            </w:r>
          </w:p>
          <w:p w14:paraId="4DE08FE3" w14:textId="77777777" w:rsidR="002109B4" w:rsidRDefault="002109B4">
            <w:pPr>
              <w:spacing w:after="0" w:line="240" w:lineRule="auto"/>
              <w:ind w:left="0" w:right="0" w:firstLine="0"/>
              <w:rPr>
                <w:szCs w:val="28"/>
              </w:rPr>
            </w:pPr>
          </w:p>
        </w:tc>
      </w:tr>
      <w:tr w:rsidR="002109B4" w14:paraId="2874B942" w14:textId="77777777">
        <w:tc>
          <w:tcPr>
            <w:tcW w:w="4394" w:type="dxa"/>
          </w:tcPr>
          <w:p w14:paraId="1221360D" w14:textId="77777777" w:rsidR="002109B4" w:rsidRDefault="00C80360">
            <w:pPr>
              <w:spacing w:after="0" w:line="240" w:lineRule="auto"/>
              <w:ind w:left="0" w:right="0" w:firstLine="0"/>
              <w:rPr>
                <w:szCs w:val="28"/>
              </w:rPr>
            </w:pPr>
            <w:r>
              <w:rPr>
                <w:szCs w:val="28"/>
              </w:rPr>
              <w:t xml:space="preserve"> +    endRace()</w:t>
            </w:r>
          </w:p>
          <w:p w14:paraId="1F234E04" w14:textId="77777777" w:rsidR="002109B4" w:rsidRDefault="002109B4">
            <w:pPr>
              <w:spacing w:after="0" w:line="240" w:lineRule="auto"/>
              <w:ind w:left="0" w:right="0" w:firstLine="0"/>
              <w:rPr>
                <w:szCs w:val="28"/>
              </w:rPr>
            </w:pPr>
          </w:p>
        </w:tc>
      </w:tr>
    </w:tbl>
    <w:p w14:paraId="552CC5E1" w14:textId="77777777" w:rsidR="002109B4" w:rsidRDefault="002109B4">
      <w:pPr>
        <w:spacing w:after="0" w:line="240" w:lineRule="auto"/>
        <w:ind w:left="0" w:right="0" w:firstLine="0"/>
        <w:rPr>
          <w:sz w:val="24"/>
        </w:rPr>
      </w:pPr>
    </w:p>
    <w:p w14:paraId="31B0389B" w14:textId="77777777" w:rsidR="002109B4" w:rsidRDefault="002109B4">
      <w:pPr>
        <w:spacing w:after="0" w:line="240" w:lineRule="auto"/>
        <w:ind w:left="0" w:right="0" w:firstLine="0"/>
        <w:rPr>
          <w:sz w:val="24"/>
        </w:rPr>
      </w:pPr>
    </w:p>
    <w:p w14:paraId="5078736A" w14:textId="77777777" w:rsidR="002109B4" w:rsidRDefault="00C80360">
      <w:pPr>
        <w:spacing w:after="0" w:line="240" w:lineRule="auto"/>
        <w:ind w:left="0" w:right="0" w:firstLine="0"/>
        <w:rPr>
          <w:sz w:val="24"/>
        </w:rPr>
      </w:pPr>
      <w:r>
        <w:rPr>
          <w:b/>
          <w:bCs/>
          <w:szCs w:val="28"/>
        </w:rPr>
        <w:t>CODE:</w:t>
      </w:r>
    </w:p>
    <w:p w14:paraId="37F092EF" w14:textId="77777777" w:rsidR="002109B4" w:rsidRDefault="002109B4">
      <w:pPr>
        <w:pStyle w:val="ListParagraph"/>
        <w:spacing w:after="0" w:line="240" w:lineRule="auto"/>
        <w:ind w:left="835" w:right="0" w:firstLine="0"/>
        <w:rPr>
          <w:sz w:val="24"/>
        </w:rPr>
      </w:pPr>
    </w:p>
    <w:p w14:paraId="2341A41B" w14:textId="77777777" w:rsidR="002109B4" w:rsidRDefault="00C80360">
      <w:pPr>
        <w:ind w:left="0" w:firstLine="0"/>
        <w:rPr>
          <w:szCs w:val="28"/>
        </w:rPr>
      </w:pPr>
      <w:r>
        <w:rPr>
          <w:szCs w:val="28"/>
        </w:rPr>
        <w:t>// Car.java</w:t>
      </w:r>
    </w:p>
    <w:p w14:paraId="74559216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>class Car {</w:t>
      </w:r>
    </w:p>
    <w:p w14:paraId="11D24D82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// Attributes</w:t>
      </w:r>
    </w:p>
    <w:p w14:paraId="4BF41CEA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private String </w:t>
      </w:r>
      <w:proofErr w:type="spellStart"/>
      <w:r w:rsidRPr="00AC5936">
        <w:rPr>
          <w:szCs w:val="28"/>
        </w:rPr>
        <w:t>carColour</w:t>
      </w:r>
      <w:proofErr w:type="spellEnd"/>
      <w:r w:rsidRPr="00AC5936">
        <w:rPr>
          <w:szCs w:val="28"/>
        </w:rPr>
        <w:t>;</w:t>
      </w:r>
    </w:p>
    <w:p w14:paraId="6F0608AF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private String </w:t>
      </w:r>
      <w:proofErr w:type="spellStart"/>
      <w:r w:rsidRPr="00AC5936">
        <w:rPr>
          <w:szCs w:val="28"/>
        </w:rPr>
        <w:t>carBrand</w:t>
      </w:r>
      <w:proofErr w:type="spellEnd"/>
      <w:r w:rsidRPr="00AC5936">
        <w:rPr>
          <w:szCs w:val="28"/>
        </w:rPr>
        <w:t>;</w:t>
      </w:r>
    </w:p>
    <w:p w14:paraId="55880CF2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private String </w:t>
      </w:r>
      <w:proofErr w:type="spellStart"/>
      <w:r w:rsidRPr="00AC5936">
        <w:rPr>
          <w:szCs w:val="28"/>
        </w:rPr>
        <w:t>fuelType</w:t>
      </w:r>
      <w:proofErr w:type="spellEnd"/>
      <w:r w:rsidRPr="00AC5936">
        <w:rPr>
          <w:szCs w:val="28"/>
        </w:rPr>
        <w:t>;</w:t>
      </w:r>
    </w:p>
    <w:p w14:paraId="5F6584FE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private int </w:t>
      </w:r>
      <w:proofErr w:type="spellStart"/>
      <w:r w:rsidRPr="00AC5936">
        <w:rPr>
          <w:szCs w:val="28"/>
        </w:rPr>
        <w:t>topSpeed</w:t>
      </w:r>
      <w:proofErr w:type="spellEnd"/>
      <w:r w:rsidRPr="00AC5936">
        <w:rPr>
          <w:szCs w:val="28"/>
        </w:rPr>
        <w:t>;</w:t>
      </w:r>
    </w:p>
    <w:p w14:paraId="54ABDF63" w14:textId="77777777" w:rsidR="00AC5936" w:rsidRPr="00AC5936" w:rsidRDefault="00AC5936" w:rsidP="00AC5936">
      <w:pPr>
        <w:ind w:left="0" w:firstLine="0"/>
        <w:rPr>
          <w:szCs w:val="28"/>
        </w:rPr>
      </w:pPr>
    </w:p>
    <w:p w14:paraId="60A5AE02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// Constructor</w:t>
      </w:r>
    </w:p>
    <w:p w14:paraId="4F1162C9" w14:textId="77777777" w:rsid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public </w:t>
      </w:r>
      <w:proofErr w:type="gramStart"/>
      <w:r w:rsidRPr="00AC5936">
        <w:rPr>
          <w:szCs w:val="28"/>
        </w:rPr>
        <w:t>Car(</w:t>
      </w:r>
      <w:proofErr w:type="gramEnd"/>
      <w:r w:rsidRPr="00AC5936">
        <w:rPr>
          <w:szCs w:val="28"/>
        </w:rPr>
        <w:t xml:space="preserve">String </w:t>
      </w:r>
      <w:proofErr w:type="spellStart"/>
      <w:r w:rsidRPr="00AC5936">
        <w:rPr>
          <w:szCs w:val="28"/>
        </w:rPr>
        <w:t>carColour</w:t>
      </w:r>
      <w:proofErr w:type="spellEnd"/>
      <w:r w:rsidRPr="00AC5936">
        <w:rPr>
          <w:szCs w:val="28"/>
        </w:rPr>
        <w:t xml:space="preserve">, String </w:t>
      </w:r>
      <w:proofErr w:type="spellStart"/>
      <w:r w:rsidRPr="00AC5936">
        <w:rPr>
          <w:szCs w:val="28"/>
        </w:rPr>
        <w:t>carBrand</w:t>
      </w:r>
      <w:proofErr w:type="spellEnd"/>
      <w:r w:rsidRPr="00AC5936">
        <w:rPr>
          <w:szCs w:val="28"/>
        </w:rPr>
        <w:t xml:space="preserve">, String </w:t>
      </w:r>
      <w:proofErr w:type="spellStart"/>
      <w:r w:rsidRPr="00AC5936">
        <w:rPr>
          <w:szCs w:val="28"/>
        </w:rPr>
        <w:t>fuelType</w:t>
      </w:r>
      <w:proofErr w:type="spellEnd"/>
      <w:r w:rsidRPr="00AC5936">
        <w:rPr>
          <w:szCs w:val="28"/>
        </w:rPr>
        <w:t xml:space="preserve">, int </w:t>
      </w:r>
      <w:proofErr w:type="spellStart"/>
      <w:r w:rsidRPr="00AC5936">
        <w:rPr>
          <w:szCs w:val="28"/>
        </w:rPr>
        <w:t>topSpeed</w:t>
      </w:r>
      <w:proofErr w:type="spellEnd"/>
      <w:r w:rsidRPr="00AC5936">
        <w:rPr>
          <w:szCs w:val="28"/>
        </w:rPr>
        <w:t>) {</w:t>
      </w:r>
    </w:p>
    <w:p w14:paraId="6450DADC" w14:textId="77777777" w:rsidR="00AC5936" w:rsidRPr="00AC5936" w:rsidRDefault="00AC5936" w:rsidP="00AC5936">
      <w:pPr>
        <w:ind w:left="0" w:firstLine="0"/>
        <w:rPr>
          <w:szCs w:val="28"/>
        </w:rPr>
      </w:pPr>
    </w:p>
    <w:p w14:paraId="69078D9D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lastRenderedPageBreak/>
        <w:t xml:space="preserve">        </w:t>
      </w:r>
      <w:proofErr w:type="spellStart"/>
      <w:proofErr w:type="gramStart"/>
      <w:r w:rsidRPr="00AC5936">
        <w:rPr>
          <w:szCs w:val="28"/>
        </w:rPr>
        <w:t>this.carColour</w:t>
      </w:r>
      <w:proofErr w:type="spellEnd"/>
      <w:proofErr w:type="gramEnd"/>
      <w:r w:rsidRPr="00AC5936">
        <w:rPr>
          <w:szCs w:val="28"/>
        </w:rPr>
        <w:t xml:space="preserve"> = </w:t>
      </w:r>
      <w:proofErr w:type="spellStart"/>
      <w:r w:rsidRPr="00AC5936">
        <w:rPr>
          <w:szCs w:val="28"/>
        </w:rPr>
        <w:t>carColour</w:t>
      </w:r>
      <w:proofErr w:type="spellEnd"/>
      <w:r w:rsidRPr="00AC5936">
        <w:rPr>
          <w:szCs w:val="28"/>
        </w:rPr>
        <w:t>;</w:t>
      </w:r>
    </w:p>
    <w:p w14:paraId="61D09CA5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    </w:t>
      </w:r>
      <w:proofErr w:type="spellStart"/>
      <w:proofErr w:type="gramStart"/>
      <w:r w:rsidRPr="00AC5936">
        <w:rPr>
          <w:szCs w:val="28"/>
        </w:rPr>
        <w:t>this.carBrand</w:t>
      </w:r>
      <w:proofErr w:type="spellEnd"/>
      <w:proofErr w:type="gramEnd"/>
      <w:r w:rsidRPr="00AC5936">
        <w:rPr>
          <w:szCs w:val="28"/>
        </w:rPr>
        <w:t xml:space="preserve"> = </w:t>
      </w:r>
      <w:proofErr w:type="spellStart"/>
      <w:r w:rsidRPr="00AC5936">
        <w:rPr>
          <w:szCs w:val="28"/>
        </w:rPr>
        <w:t>carBrand</w:t>
      </w:r>
      <w:proofErr w:type="spellEnd"/>
      <w:r w:rsidRPr="00AC5936">
        <w:rPr>
          <w:szCs w:val="28"/>
        </w:rPr>
        <w:t>;</w:t>
      </w:r>
    </w:p>
    <w:p w14:paraId="1B165344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    </w:t>
      </w:r>
      <w:proofErr w:type="spellStart"/>
      <w:proofErr w:type="gramStart"/>
      <w:r w:rsidRPr="00AC5936">
        <w:rPr>
          <w:szCs w:val="28"/>
        </w:rPr>
        <w:t>this.fuelType</w:t>
      </w:r>
      <w:proofErr w:type="spellEnd"/>
      <w:proofErr w:type="gramEnd"/>
      <w:r w:rsidRPr="00AC5936">
        <w:rPr>
          <w:szCs w:val="28"/>
        </w:rPr>
        <w:t xml:space="preserve"> = </w:t>
      </w:r>
      <w:proofErr w:type="spellStart"/>
      <w:r w:rsidRPr="00AC5936">
        <w:rPr>
          <w:szCs w:val="28"/>
        </w:rPr>
        <w:t>fuelType</w:t>
      </w:r>
      <w:proofErr w:type="spellEnd"/>
      <w:r w:rsidRPr="00AC5936">
        <w:rPr>
          <w:szCs w:val="28"/>
        </w:rPr>
        <w:t>;</w:t>
      </w:r>
    </w:p>
    <w:p w14:paraId="42850BB4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    </w:t>
      </w:r>
      <w:proofErr w:type="spellStart"/>
      <w:proofErr w:type="gramStart"/>
      <w:r w:rsidRPr="00AC5936">
        <w:rPr>
          <w:szCs w:val="28"/>
        </w:rPr>
        <w:t>this.topSpeed</w:t>
      </w:r>
      <w:proofErr w:type="spellEnd"/>
      <w:proofErr w:type="gramEnd"/>
      <w:r w:rsidRPr="00AC5936">
        <w:rPr>
          <w:szCs w:val="28"/>
        </w:rPr>
        <w:t xml:space="preserve"> = </w:t>
      </w:r>
      <w:proofErr w:type="spellStart"/>
      <w:r w:rsidRPr="00AC5936">
        <w:rPr>
          <w:szCs w:val="28"/>
        </w:rPr>
        <w:t>topSpeed</w:t>
      </w:r>
      <w:proofErr w:type="spellEnd"/>
      <w:r w:rsidRPr="00AC5936">
        <w:rPr>
          <w:szCs w:val="28"/>
        </w:rPr>
        <w:t>;</w:t>
      </w:r>
    </w:p>
    <w:p w14:paraId="051ED47B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    </w:t>
      </w:r>
      <w:proofErr w:type="spellStart"/>
      <w:r w:rsidRPr="00AC5936">
        <w:rPr>
          <w:szCs w:val="28"/>
        </w:rPr>
        <w:t>System.out.println</w:t>
      </w:r>
      <w:proofErr w:type="spellEnd"/>
      <w:r w:rsidRPr="00AC5936">
        <w:rPr>
          <w:szCs w:val="28"/>
        </w:rPr>
        <w:t>("Welcome to car garage");</w:t>
      </w:r>
    </w:p>
    <w:p w14:paraId="0ACA2F3B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} // End of constructor</w:t>
      </w:r>
    </w:p>
    <w:p w14:paraId="098294EC" w14:textId="77777777" w:rsidR="00AC5936" w:rsidRPr="00AC5936" w:rsidRDefault="00AC5936" w:rsidP="00AC5936">
      <w:pPr>
        <w:ind w:left="0" w:firstLine="0"/>
        <w:rPr>
          <w:szCs w:val="28"/>
        </w:rPr>
      </w:pPr>
    </w:p>
    <w:p w14:paraId="7197D4D5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// Method to start racing</w:t>
      </w:r>
    </w:p>
    <w:p w14:paraId="68CCEAEF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public void </w:t>
      </w:r>
      <w:proofErr w:type="spellStart"/>
      <w:proofErr w:type="gramStart"/>
      <w:r w:rsidRPr="00AC5936">
        <w:rPr>
          <w:szCs w:val="28"/>
        </w:rPr>
        <w:t>startRacing</w:t>
      </w:r>
      <w:proofErr w:type="spellEnd"/>
      <w:r w:rsidRPr="00AC5936">
        <w:rPr>
          <w:szCs w:val="28"/>
        </w:rPr>
        <w:t>(</w:t>
      </w:r>
      <w:proofErr w:type="gramEnd"/>
      <w:r w:rsidRPr="00AC5936">
        <w:rPr>
          <w:szCs w:val="28"/>
        </w:rPr>
        <w:t>) {</w:t>
      </w:r>
    </w:p>
    <w:p w14:paraId="185DC0E6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    </w:t>
      </w:r>
      <w:proofErr w:type="spellStart"/>
      <w:r w:rsidRPr="00AC5936">
        <w:rPr>
          <w:szCs w:val="28"/>
        </w:rPr>
        <w:t>System.out.println</w:t>
      </w:r>
      <w:proofErr w:type="spellEnd"/>
      <w:r w:rsidRPr="00AC5936">
        <w:rPr>
          <w:szCs w:val="28"/>
        </w:rPr>
        <w:t>(</w:t>
      </w:r>
      <w:proofErr w:type="spellStart"/>
      <w:r w:rsidRPr="00AC5936">
        <w:rPr>
          <w:szCs w:val="28"/>
        </w:rPr>
        <w:t>carBrand</w:t>
      </w:r>
      <w:proofErr w:type="spellEnd"/>
      <w:r w:rsidRPr="00AC5936">
        <w:rPr>
          <w:szCs w:val="28"/>
        </w:rPr>
        <w:t xml:space="preserve"> + " (" + </w:t>
      </w:r>
      <w:proofErr w:type="spellStart"/>
      <w:r w:rsidRPr="00AC5936">
        <w:rPr>
          <w:szCs w:val="28"/>
        </w:rPr>
        <w:t>carColour</w:t>
      </w:r>
      <w:proofErr w:type="spellEnd"/>
      <w:r w:rsidRPr="00AC5936">
        <w:rPr>
          <w:szCs w:val="28"/>
        </w:rPr>
        <w:t xml:space="preserve"> + ") is starting the race with a top speed of " + </w:t>
      </w:r>
      <w:proofErr w:type="spellStart"/>
      <w:r w:rsidRPr="00AC5936">
        <w:rPr>
          <w:szCs w:val="28"/>
        </w:rPr>
        <w:t>topSpeed</w:t>
      </w:r>
      <w:proofErr w:type="spellEnd"/>
      <w:r w:rsidRPr="00AC5936">
        <w:rPr>
          <w:szCs w:val="28"/>
        </w:rPr>
        <w:t xml:space="preserve"> + " km/h and runs on " + </w:t>
      </w:r>
      <w:proofErr w:type="spellStart"/>
      <w:r w:rsidRPr="00AC5936">
        <w:rPr>
          <w:szCs w:val="28"/>
        </w:rPr>
        <w:t>fuelType</w:t>
      </w:r>
      <w:proofErr w:type="spellEnd"/>
      <w:r w:rsidRPr="00AC5936">
        <w:rPr>
          <w:szCs w:val="28"/>
        </w:rPr>
        <w:t xml:space="preserve"> + "!");</w:t>
      </w:r>
    </w:p>
    <w:p w14:paraId="5FBDE483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} // End of </w:t>
      </w:r>
      <w:proofErr w:type="spellStart"/>
      <w:r w:rsidRPr="00AC5936">
        <w:rPr>
          <w:szCs w:val="28"/>
        </w:rPr>
        <w:t>startRacing</w:t>
      </w:r>
      <w:proofErr w:type="spellEnd"/>
      <w:r w:rsidRPr="00AC5936">
        <w:rPr>
          <w:szCs w:val="28"/>
        </w:rPr>
        <w:t xml:space="preserve"> method</w:t>
      </w:r>
    </w:p>
    <w:p w14:paraId="12F44ED5" w14:textId="77777777" w:rsidR="00AC5936" w:rsidRPr="00AC5936" w:rsidRDefault="00AC5936" w:rsidP="00AC5936">
      <w:pPr>
        <w:ind w:left="0" w:firstLine="0"/>
        <w:rPr>
          <w:szCs w:val="28"/>
        </w:rPr>
      </w:pPr>
    </w:p>
    <w:p w14:paraId="418101AB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// Method to end race</w:t>
      </w:r>
    </w:p>
    <w:p w14:paraId="0D29D11E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public void </w:t>
      </w:r>
      <w:proofErr w:type="spellStart"/>
      <w:proofErr w:type="gramStart"/>
      <w:r w:rsidRPr="00AC5936">
        <w:rPr>
          <w:szCs w:val="28"/>
        </w:rPr>
        <w:t>endRace</w:t>
      </w:r>
      <w:proofErr w:type="spellEnd"/>
      <w:r w:rsidRPr="00AC5936">
        <w:rPr>
          <w:szCs w:val="28"/>
        </w:rPr>
        <w:t>(</w:t>
      </w:r>
      <w:proofErr w:type="gramEnd"/>
      <w:r w:rsidRPr="00AC5936">
        <w:rPr>
          <w:szCs w:val="28"/>
        </w:rPr>
        <w:t>) {</w:t>
      </w:r>
    </w:p>
    <w:p w14:paraId="18483721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    </w:t>
      </w:r>
      <w:proofErr w:type="spellStart"/>
      <w:r w:rsidRPr="00AC5936">
        <w:rPr>
          <w:szCs w:val="28"/>
        </w:rPr>
        <w:t>System.out.println</w:t>
      </w:r>
      <w:proofErr w:type="spellEnd"/>
      <w:r w:rsidRPr="00AC5936">
        <w:rPr>
          <w:szCs w:val="28"/>
        </w:rPr>
        <w:t>(</w:t>
      </w:r>
      <w:proofErr w:type="spellStart"/>
      <w:r w:rsidRPr="00AC5936">
        <w:rPr>
          <w:szCs w:val="28"/>
        </w:rPr>
        <w:t>carBrand</w:t>
      </w:r>
      <w:proofErr w:type="spellEnd"/>
      <w:r w:rsidRPr="00AC5936">
        <w:rPr>
          <w:szCs w:val="28"/>
        </w:rPr>
        <w:t xml:space="preserve"> + " (" + </w:t>
      </w:r>
      <w:proofErr w:type="spellStart"/>
      <w:r w:rsidRPr="00AC5936">
        <w:rPr>
          <w:szCs w:val="28"/>
        </w:rPr>
        <w:t>carColour</w:t>
      </w:r>
      <w:proofErr w:type="spellEnd"/>
      <w:r w:rsidRPr="00AC5936">
        <w:rPr>
          <w:szCs w:val="28"/>
        </w:rPr>
        <w:t xml:space="preserve"> + ") has finished the race!");</w:t>
      </w:r>
    </w:p>
    <w:p w14:paraId="2577AE8D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} // End of </w:t>
      </w:r>
      <w:proofErr w:type="spellStart"/>
      <w:r w:rsidRPr="00AC5936">
        <w:rPr>
          <w:szCs w:val="28"/>
        </w:rPr>
        <w:t>endRace</w:t>
      </w:r>
      <w:proofErr w:type="spellEnd"/>
      <w:r w:rsidRPr="00AC5936">
        <w:rPr>
          <w:szCs w:val="28"/>
        </w:rPr>
        <w:t xml:space="preserve"> method</w:t>
      </w:r>
    </w:p>
    <w:p w14:paraId="7B702E96" w14:textId="77777777" w:rsidR="00AC5936" w:rsidRPr="00AC5936" w:rsidRDefault="00AC5936" w:rsidP="00AC5936">
      <w:pPr>
        <w:ind w:left="0" w:firstLine="0"/>
        <w:rPr>
          <w:szCs w:val="28"/>
        </w:rPr>
      </w:pPr>
    </w:p>
    <w:p w14:paraId="19B828C1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// Main method to create objects and demonstrate functionality</w:t>
      </w:r>
    </w:p>
    <w:p w14:paraId="49003C1F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public static void </w:t>
      </w:r>
      <w:proofErr w:type="gramStart"/>
      <w:r w:rsidRPr="00AC5936">
        <w:rPr>
          <w:szCs w:val="28"/>
        </w:rPr>
        <w:t>main(String[</w:t>
      </w:r>
      <w:proofErr w:type="gramEnd"/>
      <w:r w:rsidRPr="00AC5936">
        <w:rPr>
          <w:szCs w:val="28"/>
        </w:rPr>
        <w:t xml:space="preserve">] </w:t>
      </w:r>
      <w:proofErr w:type="spellStart"/>
      <w:r w:rsidRPr="00AC5936">
        <w:rPr>
          <w:szCs w:val="28"/>
        </w:rPr>
        <w:t>args</w:t>
      </w:r>
      <w:proofErr w:type="spellEnd"/>
      <w:r w:rsidRPr="00AC5936">
        <w:rPr>
          <w:szCs w:val="28"/>
        </w:rPr>
        <w:t>) {</w:t>
      </w:r>
    </w:p>
    <w:p w14:paraId="290F3A18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    // Creating three objects</w:t>
      </w:r>
    </w:p>
    <w:p w14:paraId="48347379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    Car car1 = new </w:t>
      </w:r>
      <w:proofErr w:type="gramStart"/>
      <w:r w:rsidRPr="00AC5936">
        <w:rPr>
          <w:szCs w:val="28"/>
        </w:rPr>
        <w:t>Car(</w:t>
      </w:r>
      <w:proofErr w:type="gramEnd"/>
      <w:r w:rsidRPr="00AC5936">
        <w:rPr>
          <w:szCs w:val="28"/>
        </w:rPr>
        <w:t>"Black", "Tata", "Petrol", 180);</w:t>
      </w:r>
    </w:p>
    <w:p w14:paraId="1F3ED11C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    Car car2 = new </w:t>
      </w:r>
      <w:proofErr w:type="gramStart"/>
      <w:r w:rsidRPr="00AC5936">
        <w:rPr>
          <w:szCs w:val="28"/>
        </w:rPr>
        <w:t>Car(</w:t>
      </w:r>
      <w:proofErr w:type="gramEnd"/>
      <w:r w:rsidRPr="00AC5936">
        <w:rPr>
          <w:szCs w:val="28"/>
        </w:rPr>
        <w:t>"orange", "Tesla", "Electric", 200);</w:t>
      </w:r>
    </w:p>
    <w:p w14:paraId="47E8E514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    Car car3 = new </w:t>
      </w:r>
      <w:proofErr w:type="gramStart"/>
      <w:r w:rsidRPr="00AC5936">
        <w:rPr>
          <w:szCs w:val="28"/>
        </w:rPr>
        <w:t>Car(</w:t>
      </w:r>
      <w:proofErr w:type="gramEnd"/>
      <w:r w:rsidRPr="00AC5936">
        <w:rPr>
          <w:szCs w:val="28"/>
        </w:rPr>
        <w:t>"White", "Toyota", "Diesel", 220);</w:t>
      </w:r>
    </w:p>
    <w:p w14:paraId="4CA91C29" w14:textId="77777777" w:rsidR="00AC5936" w:rsidRPr="00AC5936" w:rsidRDefault="00AC5936" w:rsidP="00AC5936">
      <w:pPr>
        <w:ind w:left="0" w:firstLine="0"/>
        <w:rPr>
          <w:szCs w:val="28"/>
        </w:rPr>
      </w:pPr>
    </w:p>
    <w:p w14:paraId="0EAA4051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    // Starting and ending races</w:t>
      </w:r>
    </w:p>
    <w:p w14:paraId="34721AB9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    car1.startRacing();</w:t>
      </w:r>
    </w:p>
    <w:p w14:paraId="187806FF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    car1.endRace();</w:t>
      </w:r>
    </w:p>
    <w:p w14:paraId="4FB12BAB" w14:textId="77777777" w:rsidR="00AC5936" w:rsidRPr="00AC5936" w:rsidRDefault="00AC5936" w:rsidP="00AC5936">
      <w:pPr>
        <w:ind w:left="0" w:firstLine="0"/>
        <w:rPr>
          <w:szCs w:val="28"/>
        </w:rPr>
      </w:pPr>
    </w:p>
    <w:p w14:paraId="5AE52074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    car2.startRacing();</w:t>
      </w:r>
    </w:p>
    <w:p w14:paraId="231ADA1C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    car2.endRace();</w:t>
      </w:r>
    </w:p>
    <w:p w14:paraId="582E2116" w14:textId="77777777" w:rsidR="00AC5936" w:rsidRPr="00AC5936" w:rsidRDefault="00AC5936" w:rsidP="00AC5936">
      <w:pPr>
        <w:ind w:left="0" w:firstLine="0"/>
        <w:rPr>
          <w:szCs w:val="28"/>
        </w:rPr>
      </w:pPr>
    </w:p>
    <w:p w14:paraId="7CB83CAE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    car3.startRacing();</w:t>
      </w:r>
    </w:p>
    <w:p w14:paraId="42FCCA6F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    car3.endRace();</w:t>
      </w:r>
    </w:p>
    <w:p w14:paraId="76EEDB76" w14:textId="77777777" w:rsidR="00AC5936" w:rsidRP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 xml:space="preserve">    }</w:t>
      </w:r>
    </w:p>
    <w:p w14:paraId="40637FF6" w14:textId="44664796" w:rsidR="00AC5936" w:rsidRDefault="00AC5936" w:rsidP="00AC5936">
      <w:pPr>
        <w:ind w:left="0" w:firstLine="0"/>
        <w:rPr>
          <w:szCs w:val="28"/>
        </w:rPr>
      </w:pPr>
      <w:r w:rsidRPr="00AC5936">
        <w:rPr>
          <w:szCs w:val="28"/>
        </w:rPr>
        <w:t>}</w:t>
      </w:r>
    </w:p>
    <w:p w14:paraId="0A5D1DDA" w14:textId="77777777" w:rsidR="00AC5936" w:rsidRDefault="00AC5936">
      <w:pPr>
        <w:ind w:left="0" w:firstLine="0"/>
        <w:rPr>
          <w:szCs w:val="28"/>
        </w:rPr>
      </w:pPr>
    </w:p>
    <w:p w14:paraId="70F7375A" w14:textId="77777777" w:rsidR="00AC5936" w:rsidRDefault="00AC5936">
      <w:pPr>
        <w:ind w:left="0" w:firstLine="0"/>
        <w:rPr>
          <w:szCs w:val="28"/>
        </w:rPr>
      </w:pPr>
    </w:p>
    <w:p w14:paraId="7A54A745" w14:textId="77777777" w:rsidR="00AC5936" w:rsidRDefault="00AC5936">
      <w:pPr>
        <w:ind w:left="0" w:firstLine="0"/>
        <w:rPr>
          <w:szCs w:val="28"/>
        </w:rPr>
      </w:pPr>
    </w:p>
    <w:p w14:paraId="3DEEE291" w14:textId="253417A9" w:rsidR="00AC5936" w:rsidRDefault="00AC5936">
      <w:pPr>
        <w:ind w:left="0" w:firstLine="0"/>
        <w:rPr>
          <w:szCs w:val="28"/>
        </w:rPr>
      </w:pPr>
      <w:r>
        <w:rPr>
          <w:szCs w:val="28"/>
        </w:rPr>
        <w:t>Output:</w:t>
      </w:r>
    </w:p>
    <w:p w14:paraId="5BD663C3" w14:textId="77777777" w:rsidR="00AC5936" w:rsidRDefault="00AC5936">
      <w:pPr>
        <w:ind w:left="0" w:firstLine="0"/>
        <w:rPr>
          <w:szCs w:val="28"/>
        </w:rPr>
      </w:pPr>
    </w:p>
    <w:p w14:paraId="772FEDC2" w14:textId="77777777" w:rsidR="00AC5936" w:rsidRDefault="00AC5936">
      <w:pPr>
        <w:ind w:left="0" w:firstLine="0"/>
        <w:rPr>
          <w:szCs w:val="28"/>
        </w:rPr>
      </w:pPr>
    </w:p>
    <w:p w14:paraId="16301A52" w14:textId="216B1C94" w:rsidR="002109B4" w:rsidRDefault="00AC5936">
      <w:pPr>
        <w:rPr>
          <w:szCs w:val="28"/>
        </w:rPr>
      </w:pPr>
      <w:r w:rsidRPr="00AC5936">
        <w:rPr>
          <w:noProof/>
          <w:szCs w:val="28"/>
        </w:rPr>
        <w:drawing>
          <wp:inline distT="0" distB="0" distL="0" distR="0" wp14:anchorId="50FA5C8B" wp14:editId="55053091">
            <wp:extent cx="6584950" cy="1687195"/>
            <wp:effectExtent l="0" t="0" r="6350" b="8255"/>
            <wp:docPr id="1850977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777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661F" w14:textId="77777777" w:rsidR="002109B4" w:rsidRDefault="002109B4">
      <w:pPr>
        <w:ind w:left="1430"/>
        <w:rPr>
          <w:sz w:val="24"/>
        </w:rPr>
      </w:pPr>
    </w:p>
    <w:p w14:paraId="7C50A526" w14:textId="77777777" w:rsidR="002109B4" w:rsidRDefault="00C80360">
      <w:pPr>
        <w:ind w:left="0" w:firstLine="0"/>
        <w:rPr>
          <w:sz w:val="24"/>
        </w:rPr>
      </w:pPr>
      <w:r>
        <w:rPr>
          <w:sz w:val="24"/>
        </w:rPr>
        <w:t xml:space="preserve">                    </w:t>
      </w:r>
    </w:p>
    <w:p w14:paraId="3CDCA69B" w14:textId="697D1EBA" w:rsidR="002109B4" w:rsidRDefault="002109B4">
      <w:pPr>
        <w:rPr>
          <w:sz w:val="24"/>
        </w:rPr>
      </w:pPr>
    </w:p>
    <w:p w14:paraId="13F516CC" w14:textId="77777777" w:rsidR="002109B4" w:rsidRDefault="002109B4" w:rsidP="001A57C5">
      <w:pPr>
        <w:ind w:left="0" w:firstLine="0"/>
        <w:rPr>
          <w:sz w:val="24"/>
        </w:rPr>
      </w:pPr>
    </w:p>
    <w:p w14:paraId="3C7844A2" w14:textId="77777777" w:rsidR="002109B4" w:rsidRDefault="00C8036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Errorc Table:</w:t>
      </w:r>
    </w:p>
    <w:p w14:paraId="6CEDE15A" w14:textId="77777777" w:rsidR="002109B4" w:rsidRDefault="002109B4">
      <w:pPr>
        <w:ind w:left="1430"/>
        <w:rPr>
          <w:sz w:val="24"/>
        </w:rPr>
      </w:pPr>
    </w:p>
    <w:p w14:paraId="7CEB261D" w14:textId="77777777" w:rsidR="002109B4" w:rsidRDefault="002109B4">
      <w:pPr>
        <w:ind w:left="1430"/>
        <w:rPr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0"/>
        <w:gridCol w:w="3428"/>
        <w:gridCol w:w="5398"/>
      </w:tblGrid>
      <w:tr w:rsidR="002109B4" w14:paraId="546A96A2" w14:textId="77777777">
        <w:trPr>
          <w:trHeight w:val="639"/>
        </w:trPr>
        <w:tc>
          <w:tcPr>
            <w:tcW w:w="678" w:type="dxa"/>
          </w:tcPr>
          <w:p w14:paraId="64222071" w14:textId="77777777" w:rsidR="002109B4" w:rsidRDefault="002109B4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</w:p>
          <w:p w14:paraId="0C437D46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S.NO</w:t>
            </w:r>
          </w:p>
        </w:tc>
        <w:tc>
          <w:tcPr>
            <w:tcW w:w="3428" w:type="dxa"/>
          </w:tcPr>
          <w:p w14:paraId="1429A154" w14:textId="77777777" w:rsidR="002109B4" w:rsidRDefault="002109B4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</w:p>
          <w:p w14:paraId="1C1EBE27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Errors</w:t>
            </w:r>
          </w:p>
        </w:tc>
        <w:tc>
          <w:tcPr>
            <w:tcW w:w="5398" w:type="dxa"/>
          </w:tcPr>
          <w:p w14:paraId="62719F34" w14:textId="77777777" w:rsidR="002109B4" w:rsidRDefault="002109B4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</w:p>
          <w:p w14:paraId="3BF58135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Rectification</w:t>
            </w:r>
          </w:p>
        </w:tc>
      </w:tr>
      <w:tr w:rsidR="002109B4" w14:paraId="3BA52D51" w14:textId="77777777">
        <w:trPr>
          <w:trHeight w:val="658"/>
        </w:trPr>
        <w:tc>
          <w:tcPr>
            <w:tcW w:w="678" w:type="dxa"/>
          </w:tcPr>
          <w:p w14:paraId="1821B087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1</w:t>
            </w:r>
          </w:p>
        </w:tc>
        <w:tc>
          <w:tcPr>
            <w:tcW w:w="3428" w:type="dxa"/>
          </w:tcPr>
          <w:p w14:paraId="5F7DDF31" w14:textId="77777777" w:rsidR="002109B4" w:rsidRDefault="00C80360">
            <w:pPr>
              <w:pStyle w:val="ListParagraph"/>
              <w:spacing w:after="0" w:line="240" w:lineRule="auto"/>
              <w:ind w:left="835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}</w:t>
            </w:r>
          </w:p>
        </w:tc>
        <w:tc>
          <w:tcPr>
            <w:tcW w:w="5398" w:type="dxa"/>
          </w:tcPr>
          <w:p w14:paraId="7AE844D2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To close for loop</w:t>
            </w:r>
          </w:p>
        </w:tc>
      </w:tr>
      <w:tr w:rsidR="002109B4" w14:paraId="473D47DD" w14:textId="77777777">
        <w:trPr>
          <w:trHeight w:val="876"/>
        </w:trPr>
        <w:tc>
          <w:tcPr>
            <w:tcW w:w="678" w:type="dxa"/>
          </w:tcPr>
          <w:p w14:paraId="4AC84E2C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2</w:t>
            </w:r>
          </w:p>
        </w:tc>
        <w:tc>
          <w:tcPr>
            <w:tcW w:w="3428" w:type="dxa"/>
          </w:tcPr>
          <w:p w14:paraId="016BCE59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System.out.print();</w:t>
            </w:r>
          </w:p>
        </w:tc>
        <w:tc>
          <w:tcPr>
            <w:tcW w:w="5398" w:type="dxa"/>
          </w:tcPr>
          <w:p w14:paraId="1FD7D013" w14:textId="77777777" w:rsidR="002109B4" w:rsidRDefault="00C80360">
            <w:pPr>
              <w:pStyle w:val="BodyText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sz w:val="22"/>
                <w:szCs w:val="22"/>
              </w:rPr>
              <w:t>If we place the print statement inside the for loop it will print the each i value everytime but to print only the final value we must place it outside the for loop.</w:t>
            </w:r>
          </w:p>
          <w:p w14:paraId="35563508" w14:textId="77777777" w:rsidR="002109B4" w:rsidRDefault="002109B4">
            <w:pPr>
              <w:spacing w:after="0" w:line="240" w:lineRule="auto"/>
              <w:ind w:left="0" w:right="0" w:firstLine="0"/>
              <w:jc w:val="center"/>
              <w:rPr>
                <w:sz w:val="22"/>
                <w:szCs w:val="22"/>
              </w:rPr>
            </w:pPr>
          </w:p>
        </w:tc>
      </w:tr>
    </w:tbl>
    <w:p w14:paraId="3393614C" w14:textId="77777777" w:rsidR="002109B4" w:rsidRDefault="002109B4" w:rsidP="001A57C5">
      <w:pPr>
        <w:spacing w:line="240" w:lineRule="auto"/>
        <w:ind w:left="0" w:right="1998" w:firstLine="0"/>
        <w:rPr>
          <w:sz w:val="24"/>
        </w:rPr>
      </w:pPr>
    </w:p>
    <w:p w14:paraId="38086671" w14:textId="77777777" w:rsidR="002109B4" w:rsidRDefault="00C80360">
      <w:pPr>
        <w:spacing w:after="0" w:line="240" w:lineRule="auto"/>
        <w:ind w:left="0" w:right="0" w:firstLine="0"/>
        <w:rPr>
          <w:szCs w:val="28"/>
        </w:rPr>
      </w:pPr>
      <w:proofErr w:type="gramStart"/>
      <w:r>
        <w:rPr>
          <w:szCs w:val="28"/>
        </w:rPr>
        <w:t>B</w:t>
      </w:r>
      <w:r>
        <w:rPr>
          <w:rFonts w:ascii="Bahnschrift Condensed" w:hAnsi="Bahnschrift Condensed"/>
          <w:szCs w:val="28"/>
        </w:rPr>
        <w:t xml:space="preserve"> )</w:t>
      </w:r>
      <w:proofErr w:type="gramEnd"/>
      <w:r>
        <w:rPr>
          <w:rFonts w:ascii="Bahnschrift Condensed" w:hAnsi="Bahnschrift Condensed"/>
          <w:szCs w:val="28"/>
        </w:rPr>
        <w:t xml:space="preserve"> </w:t>
      </w:r>
      <w:r>
        <w:rPr>
          <w:szCs w:val="28"/>
        </w:rPr>
        <w:t xml:space="preserve">Write </w:t>
      </w:r>
      <w:proofErr w:type="gramStart"/>
      <w:r>
        <w:rPr>
          <w:szCs w:val="28"/>
        </w:rPr>
        <w:t>a  class</w:t>
      </w:r>
      <w:proofErr w:type="gramEnd"/>
      <w:r>
        <w:rPr>
          <w:szCs w:val="28"/>
        </w:rPr>
        <w:t xml:space="preserve"> by writing java program named Bank Account</w:t>
      </w:r>
    </w:p>
    <w:p w14:paraId="354EE1FB" w14:textId="77777777" w:rsidR="002109B4" w:rsidRDefault="00C80360">
      <w:pPr>
        <w:spacing w:after="0" w:line="240" w:lineRule="auto"/>
        <w:ind w:left="0" w:right="0" w:firstLine="0"/>
        <w:rPr>
          <w:szCs w:val="28"/>
        </w:rPr>
      </w:pPr>
      <w:r>
        <w:rPr>
          <w:szCs w:val="28"/>
        </w:rPr>
        <w:t xml:space="preserve">     with two methods “deposits and withdraw”.</w:t>
      </w:r>
    </w:p>
    <w:p w14:paraId="2E40275C" w14:textId="77777777" w:rsidR="002109B4" w:rsidRDefault="00C80360">
      <w:pPr>
        <w:spacing w:after="0" w:line="240" w:lineRule="auto"/>
        <w:ind w:right="0"/>
        <w:rPr>
          <w:szCs w:val="28"/>
        </w:rPr>
      </w:pPr>
      <w:r>
        <w:rPr>
          <w:szCs w:val="28"/>
        </w:rPr>
        <w:t xml:space="preserve"> a)  In deposit method whenever an amount is deposited it  </w:t>
      </w:r>
    </w:p>
    <w:p w14:paraId="6E32D1B5" w14:textId="77777777" w:rsidR="002109B4" w:rsidRDefault="00C80360">
      <w:pPr>
        <w:spacing w:after="0" w:line="240" w:lineRule="auto"/>
        <w:ind w:left="0" w:right="0" w:firstLine="0"/>
        <w:rPr>
          <w:szCs w:val="28"/>
        </w:rPr>
      </w:pPr>
      <w:r>
        <w:rPr>
          <w:szCs w:val="28"/>
        </w:rPr>
        <w:t xml:space="preserve">        has to be updated with current amount (logic C.A+D.A).</w:t>
      </w:r>
    </w:p>
    <w:p w14:paraId="2EA3EC10" w14:textId="77777777" w:rsidR="002109B4" w:rsidRDefault="00C80360">
      <w:pPr>
        <w:spacing w:after="0" w:line="240" w:lineRule="auto"/>
        <w:ind w:left="0" w:right="0" w:firstLine="0"/>
        <w:rPr>
          <w:szCs w:val="28"/>
        </w:rPr>
      </w:pPr>
      <w:r>
        <w:rPr>
          <w:szCs w:val="28"/>
        </w:rPr>
        <w:t xml:space="preserve">   b)  With draw amount whenever an amount is being </w:t>
      </w:r>
    </w:p>
    <w:p w14:paraId="61A3FD73" w14:textId="77777777" w:rsidR="002109B4" w:rsidRDefault="00C80360">
      <w:pPr>
        <w:spacing w:after="0" w:line="240" w:lineRule="auto"/>
        <w:ind w:right="0"/>
        <w:rPr>
          <w:szCs w:val="28"/>
        </w:rPr>
      </w:pPr>
      <w:r>
        <w:rPr>
          <w:szCs w:val="28"/>
        </w:rPr>
        <w:t xml:space="preserve">       withdraw it has to be less than the current amount less  </w:t>
      </w:r>
    </w:p>
    <w:p w14:paraId="2B833F56" w14:textId="77777777" w:rsidR="001A57C5" w:rsidRDefault="00C80360" w:rsidP="001A57C5">
      <w:pPr>
        <w:spacing w:after="0" w:line="240" w:lineRule="auto"/>
        <w:ind w:left="0" w:right="0" w:firstLine="0"/>
        <w:rPr>
          <w:szCs w:val="28"/>
        </w:rPr>
      </w:pPr>
      <w:r>
        <w:rPr>
          <w:szCs w:val="28"/>
        </w:rPr>
        <w:t xml:space="preserve">         than the amount else print “Insufficient funds”.</w:t>
      </w:r>
    </w:p>
    <w:p w14:paraId="556EBE27" w14:textId="77777777" w:rsidR="001A57C5" w:rsidRDefault="001A57C5" w:rsidP="001A57C5">
      <w:pPr>
        <w:spacing w:after="0" w:line="240" w:lineRule="auto"/>
        <w:ind w:left="0" w:right="0" w:firstLine="0"/>
        <w:rPr>
          <w:szCs w:val="28"/>
        </w:rPr>
      </w:pPr>
    </w:p>
    <w:p w14:paraId="60EC03D6" w14:textId="65219C1C" w:rsidR="002109B4" w:rsidRPr="001A57C5" w:rsidRDefault="00C80360" w:rsidP="001A57C5">
      <w:pPr>
        <w:spacing w:after="0" w:line="240" w:lineRule="auto"/>
        <w:ind w:left="0" w:right="0" w:firstLine="0"/>
        <w:rPr>
          <w:szCs w:val="28"/>
        </w:rPr>
      </w:pPr>
      <w:r>
        <w:rPr>
          <w:rFonts w:ascii="Bahnschrift Condensed" w:hAnsi="Bahnschrift Condensed"/>
          <w:sz w:val="24"/>
        </w:rPr>
        <w:t xml:space="preserve">            </w:t>
      </w:r>
    </w:p>
    <w:p w14:paraId="595C2220" w14:textId="77777777" w:rsidR="002109B4" w:rsidRDefault="00C80360">
      <w:pPr>
        <w:spacing w:after="0" w:line="240" w:lineRule="auto"/>
        <w:ind w:right="0"/>
        <w:rPr>
          <w:b/>
          <w:bCs/>
          <w:sz w:val="32"/>
          <w:szCs w:val="32"/>
        </w:rPr>
      </w:pPr>
      <w:r>
        <w:rPr>
          <w:rFonts w:ascii="Bahnschrift Condensed" w:hAnsi="Bahnschrift Condensed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Class Diagram:</w:t>
      </w:r>
    </w:p>
    <w:p w14:paraId="3E96095B" w14:textId="77777777" w:rsidR="002109B4" w:rsidRDefault="002109B4">
      <w:pPr>
        <w:spacing w:after="0" w:line="240" w:lineRule="auto"/>
        <w:ind w:right="0"/>
        <w:rPr>
          <w:sz w:val="24"/>
        </w:rPr>
      </w:pPr>
    </w:p>
    <w:p w14:paraId="1CF1B8D5" w14:textId="77777777" w:rsidR="002109B4" w:rsidRDefault="002109B4">
      <w:pPr>
        <w:spacing w:after="0" w:line="240" w:lineRule="auto"/>
        <w:ind w:right="0"/>
        <w:rPr>
          <w:sz w:val="24"/>
        </w:rPr>
      </w:pPr>
    </w:p>
    <w:p w14:paraId="004C95E1" w14:textId="77777777" w:rsidR="002109B4" w:rsidRDefault="00C80360">
      <w:pPr>
        <w:spacing w:after="0" w:line="240" w:lineRule="auto"/>
        <w:ind w:right="0"/>
        <w:rPr>
          <w:sz w:val="24"/>
        </w:rPr>
      </w:pPr>
      <w:r>
        <w:rPr>
          <w:sz w:val="24"/>
        </w:rPr>
        <w:t xml:space="preserve">                                </w:t>
      </w:r>
    </w:p>
    <w:tbl>
      <w:tblPr>
        <w:tblStyle w:val="TableGrid"/>
        <w:tblW w:w="0" w:type="auto"/>
        <w:tblInd w:w="1413" w:type="dxa"/>
        <w:tblLook w:val="04A0" w:firstRow="1" w:lastRow="0" w:firstColumn="1" w:lastColumn="0" w:noHBand="0" w:noVBand="1"/>
      </w:tblPr>
      <w:tblGrid>
        <w:gridCol w:w="4394"/>
      </w:tblGrid>
      <w:tr w:rsidR="002109B4" w14:paraId="24716831" w14:textId="77777777">
        <w:tc>
          <w:tcPr>
            <w:tcW w:w="4394" w:type="dxa"/>
          </w:tcPr>
          <w:p w14:paraId="151E8BB1" w14:textId="77777777" w:rsidR="002109B4" w:rsidRDefault="00C80360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                    Bank  Account</w:t>
            </w:r>
          </w:p>
          <w:p w14:paraId="4FE1CC8F" w14:textId="77777777" w:rsidR="002109B4" w:rsidRDefault="002109B4">
            <w:pPr>
              <w:spacing w:after="0" w:line="240" w:lineRule="auto"/>
              <w:ind w:left="0" w:right="0" w:firstLine="0"/>
              <w:rPr>
                <w:sz w:val="24"/>
              </w:rPr>
            </w:pPr>
          </w:p>
        </w:tc>
      </w:tr>
      <w:tr w:rsidR="002109B4" w14:paraId="172D00EF" w14:textId="77777777">
        <w:tc>
          <w:tcPr>
            <w:tcW w:w="4394" w:type="dxa"/>
          </w:tcPr>
          <w:p w14:paraId="2DB6EE7A" w14:textId="77777777" w:rsidR="002109B4" w:rsidRDefault="00C80360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ind w:right="0"/>
              <w:rPr>
                <w:sz w:val="24"/>
              </w:rPr>
            </w:pPr>
            <w:r>
              <w:rPr>
                <w:sz w:val="24"/>
              </w:rPr>
              <w:t>currentAmount: double</w:t>
            </w:r>
          </w:p>
          <w:p w14:paraId="5DE78D85" w14:textId="77777777" w:rsidR="002109B4" w:rsidRDefault="002109B4">
            <w:pPr>
              <w:pStyle w:val="ListParagraph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  <w:tr w:rsidR="002109B4" w14:paraId="3D0890C6" w14:textId="77777777">
        <w:tc>
          <w:tcPr>
            <w:tcW w:w="4394" w:type="dxa"/>
          </w:tcPr>
          <w:p w14:paraId="34898D98" w14:textId="77777777" w:rsidR="002109B4" w:rsidRDefault="00C80360">
            <w:pPr>
              <w:spacing w:after="0" w:line="240" w:lineRule="auto"/>
              <w:ind w:right="0"/>
              <w:rPr>
                <w:sz w:val="24"/>
              </w:rPr>
            </w:pPr>
            <w:r>
              <w:rPr>
                <w:sz w:val="24"/>
              </w:rPr>
              <w:t>+    BankAccount(initialAmount:double)</w:t>
            </w:r>
          </w:p>
          <w:p w14:paraId="1C09BF9C" w14:textId="77777777" w:rsidR="002109B4" w:rsidRDefault="002109B4">
            <w:pPr>
              <w:pStyle w:val="ListParagraph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  <w:tr w:rsidR="002109B4" w14:paraId="08B264B1" w14:textId="77777777">
        <w:tc>
          <w:tcPr>
            <w:tcW w:w="4394" w:type="dxa"/>
          </w:tcPr>
          <w:p w14:paraId="0CA6D240" w14:textId="77777777" w:rsidR="002109B4" w:rsidRDefault="00C80360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 +    deposit(amount: double):void</w:t>
            </w:r>
          </w:p>
          <w:p w14:paraId="76DC9E50" w14:textId="77777777" w:rsidR="002109B4" w:rsidRDefault="002109B4">
            <w:pPr>
              <w:pStyle w:val="ListParagraph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  <w:tr w:rsidR="002109B4" w14:paraId="7B79138F" w14:textId="77777777">
        <w:tc>
          <w:tcPr>
            <w:tcW w:w="4394" w:type="dxa"/>
          </w:tcPr>
          <w:p w14:paraId="3ECD9711" w14:textId="77777777" w:rsidR="002109B4" w:rsidRDefault="00C80360">
            <w:pPr>
              <w:spacing w:after="0" w:line="240" w:lineRule="auto"/>
              <w:ind w:right="0"/>
              <w:rPr>
                <w:sz w:val="24"/>
              </w:rPr>
            </w:pPr>
            <w:r>
              <w:rPr>
                <w:sz w:val="24"/>
              </w:rPr>
              <w:t>+   withdraw(amount: double):void</w:t>
            </w:r>
          </w:p>
          <w:p w14:paraId="70294CED" w14:textId="77777777" w:rsidR="002109B4" w:rsidRDefault="002109B4">
            <w:pPr>
              <w:spacing w:after="0" w:line="240" w:lineRule="auto"/>
              <w:ind w:right="0"/>
              <w:rPr>
                <w:sz w:val="24"/>
              </w:rPr>
            </w:pPr>
          </w:p>
        </w:tc>
      </w:tr>
      <w:tr w:rsidR="002109B4" w14:paraId="59DA0C78" w14:textId="77777777">
        <w:tc>
          <w:tcPr>
            <w:tcW w:w="4394" w:type="dxa"/>
          </w:tcPr>
          <w:p w14:paraId="6EF051B4" w14:textId="77777777" w:rsidR="002109B4" w:rsidRDefault="00C80360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lastRenderedPageBreak/>
              <w:t xml:space="preserve">  +  getCurrentAmount():double</w:t>
            </w:r>
          </w:p>
          <w:p w14:paraId="147B50DE" w14:textId="77777777" w:rsidR="002109B4" w:rsidRDefault="002109B4">
            <w:pPr>
              <w:spacing w:after="0" w:line="240" w:lineRule="auto"/>
              <w:ind w:left="0" w:right="0" w:firstLine="0"/>
              <w:rPr>
                <w:sz w:val="24"/>
              </w:rPr>
            </w:pPr>
          </w:p>
        </w:tc>
      </w:tr>
    </w:tbl>
    <w:p w14:paraId="1D1D3DCC" w14:textId="77777777" w:rsidR="002109B4" w:rsidRDefault="002109B4">
      <w:pPr>
        <w:pStyle w:val="ListParagraph"/>
        <w:spacing w:after="0" w:line="240" w:lineRule="auto"/>
        <w:ind w:left="835" w:right="0" w:firstLine="0"/>
        <w:rPr>
          <w:sz w:val="24"/>
        </w:rPr>
      </w:pPr>
    </w:p>
    <w:p w14:paraId="1F30F0D3" w14:textId="1481D229" w:rsidR="002109B4" w:rsidRPr="001A57C5" w:rsidRDefault="00C80360" w:rsidP="001A57C5">
      <w:pPr>
        <w:ind w:left="1430"/>
        <w:rPr>
          <w:sz w:val="24"/>
        </w:rPr>
      </w:pPr>
      <w:r>
        <w:rPr>
          <w:sz w:val="24"/>
        </w:rPr>
        <w:t xml:space="preserve">                    </w:t>
      </w:r>
    </w:p>
    <w:p w14:paraId="33939FE0" w14:textId="77777777" w:rsidR="002109B4" w:rsidRDefault="00C8036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Program:</w:t>
      </w:r>
    </w:p>
    <w:p w14:paraId="41692A51" w14:textId="77777777" w:rsidR="002109B4" w:rsidRDefault="002109B4">
      <w:pPr>
        <w:rPr>
          <w:szCs w:val="28"/>
        </w:rPr>
      </w:pPr>
    </w:p>
    <w:p w14:paraId="7A894C60" w14:textId="77777777" w:rsidR="002109B4" w:rsidRDefault="00C80360">
      <w:pPr>
        <w:rPr>
          <w:sz w:val="24"/>
        </w:rPr>
      </w:pPr>
      <w:r>
        <w:rPr>
          <w:szCs w:val="28"/>
        </w:rPr>
        <w:t>import java.util.Scanner;</w:t>
      </w:r>
    </w:p>
    <w:p w14:paraId="0043EEBF" w14:textId="77777777" w:rsidR="002109B4" w:rsidRDefault="00C80360">
      <w:pPr>
        <w:rPr>
          <w:szCs w:val="28"/>
        </w:rPr>
      </w:pPr>
      <w:r>
        <w:rPr>
          <w:szCs w:val="28"/>
        </w:rPr>
        <w:t>class BankAccount {</w:t>
      </w:r>
    </w:p>
    <w:p w14:paraId="492AD035" w14:textId="77777777" w:rsidR="002109B4" w:rsidRDefault="00C80360">
      <w:pPr>
        <w:rPr>
          <w:szCs w:val="28"/>
        </w:rPr>
      </w:pPr>
      <w:r>
        <w:rPr>
          <w:szCs w:val="28"/>
        </w:rPr>
        <w:t>String name;</w:t>
      </w:r>
    </w:p>
    <w:p w14:paraId="0A824B4A" w14:textId="77777777" w:rsidR="002109B4" w:rsidRDefault="00C80360">
      <w:pPr>
        <w:rPr>
          <w:szCs w:val="28"/>
        </w:rPr>
      </w:pPr>
      <w:r>
        <w:rPr>
          <w:szCs w:val="28"/>
        </w:rPr>
        <w:t>int accountNumber;</w:t>
      </w:r>
    </w:p>
    <w:p w14:paraId="438F0311" w14:textId="77777777" w:rsidR="002109B4" w:rsidRDefault="00C80360">
      <w:pPr>
        <w:rPr>
          <w:szCs w:val="28"/>
        </w:rPr>
      </w:pPr>
      <w:r>
        <w:rPr>
          <w:szCs w:val="28"/>
        </w:rPr>
        <w:t>int currentBalance;</w:t>
      </w:r>
    </w:p>
    <w:p w14:paraId="60756AF5" w14:textId="77777777" w:rsidR="002109B4" w:rsidRDefault="002109B4">
      <w:pPr>
        <w:ind w:left="1480"/>
        <w:rPr>
          <w:szCs w:val="28"/>
        </w:rPr>
      </w:pPr>
    </w:p>
    <w:p w14:paraId="1395134C" w14:textId="77777777" w:rsidR="002109B4" w:rsidRDefault="00C80360">
      <w:pPr>
        <w:ind w:left="1480"/>
        <w:rPr>
          <w:szCs w:val="28"/>
        </w:rPr>
      </w:pPr>
      <w:r>
        <w:rPr>
          <w:szCs w:val="28"/>
        </w:rPr>
        <w:t xml:space="preserve">    // Constructor to initialize the bank account</w:t>
      </w:r>
    </w:p>
    <w:p w14:paraId="5911F95D" w14:textId="77777777" w:rsidR="002109B4" w:rsidRDefault="00C80360">
      <w:pPr>
        <w:rPr>
          <w:szCs w:val="28"/>
        </w:rPr>
      </w:pPr>
      <w:r>
        <w:rPr>
          <w:szCs w:val="28"/>
        </w:rPr>
        <w:t>BankAccount(String name, int accountNumber, int currentBalance) {</w:t>
      </w:r>
    </w:p>
    <w:p w14:paraId="21984BD0" w14:textId="77777777" w:rsidR="002109B4" w:rsidRDefault="00C80360">
      <w:pPr>
        <w:rPr>
          <w:szCs w:val="28"/>
        </w:rPr>
      </w:pPr>
      <w:r>
        <w:rPr>
          <w:szCs w:val="28"/>
        </w:rPr>
        <w:t>this.name = name;</w:t>
      </w:r>
    </w:p>
    <w:p w14:paraId="6AA13B09" w14:textId="77777777" w:rsidR="002109B4" w:rsidRDefault="00C80360">
      <w:pPr>
        <w:rPr>
          <w:szCs w:val="28"/>
        </w:rPr>
      </w:pPr>
      <w:r>
        <w:rPr>
          <w:szCs w:val="28"/>
        </w:rPr>
        <w:t>this.accountNumber = accountNumber;</w:t>
      </w:r>
    </w:p>
    <w:p w14:paraId="4662A541" w14:textId="77777777" w:rsidR="002109B4" w:rsidRDefault="00C80360">
      <w:pPr>
        <w:rPr>
          <w:szCs w:val="28"/>
        </w:rPr>
      </w:pPr>
      <w:r>
        <w:rPr>
          <w:szCs w:val="28"/>
        </w:rPr>
        <w:t>this.currentBalance = currentBalance;</w:t>
      </w:r>
    </w:p>
    <w:p w14:paraId="516A9869" w14:textId="77777777" w:rsidR="002109B4" w:rsidRDefault="00C80360">
      <w:pPr>
        <w:rPr>
          <w:szCs w:val="28"/>
        </w:rPr>
      </w:pPr>
      <w:r>
        <w:rPr>
          <w:szCs w:val="28"/>
        </w:rPr>
        <w:t>System.out.println("Customer Details: " + name + ", Account Number: " + accountNumber + ", Current Balance: " + currentBalance);</w:t>
      </w:r>
    </w:p>
    <w:p w14:paraId="0165E045" w14:textId="77777777" w:rsidR="002109B4" w:rsidRDefault="00C80360">
      <w:pPr>
        <w:rPr>
          <w:szCs w:val="28"/>
        </w:rPr>
      </w:pPr>
      <w:r>
        <w:rPr>
          <w:szCs w:val="28"/>
        </w:rPr>
        <w:t>}</w:t>
      </w:r>
    </w:p>
    <w:p w14:paraId="3C596EAA" w14:textId="77777777" w:rsidR="002109B4" w:rsidRDefault="002109B4">
      <w:pPr>
        <w:ind w:left="1480"/>
        <w:rPr>
          <w:szCs w:val="28"/>
        </w:rPr>
      </w:pPr>
    </w:p>
    <w:p w14:paraId="4DF7410E" w14:textId="77777777" w:rsidR="002109B4" w:rsidRDefault="00C80360">
      <w:pPr>
        <w:ind w:left="1480"/>
        <w:rPr>
          <w:szCs w:val="28"/>
        </w:rPr>
      </w:pPr>
      <w:r>
        <w:rPr>
          <w:szCs w:val="28"/>
        </w:rPr>
        <w:t xml:space="preserve">    // Method to withdraw an amount</w:t>
      </w:r>
    </w:p>
    <w:p w14:paraId="21879E77" w14:textId="77777777" w:rsidR="002109B4" w:rsidRDefault="00C80360">
      <w:pPr>
        <w:rPr>
          <w:szCs w:val="28"/>
        </w:rPr>
      </w:pPr>
      <w:r>
        <w:rPr>
          <w:szCs w:val="28"/>
        </w:rPr>
        <w:t>public void withdraw(int withdrawAmount) {</w:t>
      </w:r>
    </w:p>
    <w:p w14:paraId="6AD6EFAE" w14:textId="77777777" w:rsidR="002109B4" w:rsidRDefault="00C80360">
      <w:pPr>
        <w:rPr>
          <w:szCs w:val="28"/>
        </w:rPr>
      </w:pPr>
      <w:r>
        <w:rPr>
          <w:szCs w:val="28"/>
        </w:rPr>
        <w:t>if (withdrawAmount &lt;= currentBalance) {</w:t>
      </w:r>
    </w:p>
    <w:p w14:paraId="52B5C5BE" w14:textId="77777777" w:rsidR="002109B4" w:rsidRDefault="00C80360">
      <w:pPr>
        <w:rPr>
          <w:szCs w:val="28"/>
        </w:rPr>
      </w:pPr>
      <w:r>
        <w:rPr>
          <w:szCs w:val="28"/>
        </w:rPr>
        <w:t>currentBalance -= withdrawAmount;</w:t>
      </w:r>
    </w:p>
    <w:p w14:paraId="226FFAA5" w14:textId="77777777" w:rsidR="002109B4" w:rsidRDefault="00C80360">
      <w:pPr>
        <w:rPr>
          <w:szCs w:val="28"/>
        </w:rPr>
      </w:pPr>
      <w:r>
        <w:rPr>
          <w:szCs w:val="28"/>
        </w:rPr>
        <w:t>System.out.println("Withdrawn: " + withdrawAmount);</w:t>
      </w:r>
    </w:p>
    <w:p w14:paraId="3CEF3FA4" w14:textId="77777777" w:rsidR="002109B4" w:rsidRDefault="00C80360">
      <w:pPr>
        <w:rPr>
          <w:szCs w:val="28"/>
        </w:rPr>
      </w:pPr>
      <w:r>
        <w:rPr>
          <w:szCs w:val="28"/>
        </w:rPr>
        <w:t>System.out.println("Current Balance: " + currentBalance);</w:t>
      </w:r>
    </w:p>
    <w:p w14:paraId="41695D28" w14:textId="77777777" w:rsidR="002109B4" w:rsidRDefault="00C80360">
      <w:pPr>
        <w:rPr>
          <w:szCs w:val="28"/>
        </w:rPr>
      </w:pPr>
      <w:r>
        <w:rPr>
          <w:szCs w:val="28"/>
        </w:rPr>
        <w:t xml:space="preserve">} </w:t>
      </w:r>
    </w:p>
    <w:p w14:paraId="02279490" w14:textId="77777777" w:rsidR="002109B4" w:rsidRDefault="00C80360">
      <w:pPr>
        <w:rPr>
          <w:szCs w:val="28"/>
        </w:rPr>
      </w:pPr>
      <w:r>
        <w:rPr>
          <w:szCs w:val="28"/>
        </w:rPr>
        <w:t>else {</w:t>
      </w:r>
    </w:p>
    <w:p w14:paraId="2DFEE275" w14:textId="74F21F91" w:rsidR="002109B4" w:rsidRDefault="00C80360" w:rsidP="001A57C5">
      <w:pPr>
        <w:ind w:left="0" w:firstLine="0"/>
        <w:rPr>
          <w:szCs w:val="28"/>
        </w:rPr>
      </w:pPr>
      <w:r>
        <w:rPr>
          <w:szCs w:val="28"/>
        </w:rPr>
        <w:t xml:space="preserve"> </w:t>
      </w:r>
      <w:proofErr w:type="spellStart"/>
      <w:r>
        <w:rPr>
          <w:szCs w:val="28"/>
        </w:rPr>
        <w:t>System.out.println</w:t>
      </w:r>
      <w:proofErr w:type="spellEnd"/>
      <w:r>
        <w:rPr>
          <w:szCs w:val="28"/>
        </w:rPr>
        <w:t>("Insufficient Funds");</w:t>
      </w:r>
    </w:p>
    <w:p w14:paraId="26426963" w14:textId="77777777" w:rsidR="002109B4" w:rsidRDefault="00C80360">
      <w:pPr>
        <w:rPr>
          <w:szCs w:val="28"/>
        </w:rPr>
      </w:pPr>
      <w:r>
        <w:rPr>
          <w:szCs w:val="28"/>
        </w:rPr>
        <w:t>}</w:t>
      </w:r>
    </w:p>
    <w:p w14:paraId="5CD1CE5C" w14:textId="77777777" w:rsidR="002109B4" w:rsidRDefault="00C80360">
      <w:pPr>
        <w:rPr>
          <w:szCs w:val="28"/>
        </w:rPr>
      </w:pPr>
      <w:r>
        <w:rPr>
          <w:szCs w:val="28"/>
        </w:rPr>
        <w:t>}</w:t>
      </w:r>
    </w:p>
    <w:p w14:paraId="77E67FA0" w14:textId="77777777" w:rsidR="002109B4" w:rsidRDefault="002109B4">
      <w:pPr>
        <w:ind w:left="1480"/>
        <w:rPr>
          <w:szCs w:val="28"/>
        </w:rPr>
      </w:pPr>
    </w:p>
    <w:p w14:paraId="60BB2604" w14:textId="77777777" w:rsidR="002109B4" w:rsidRDefault="00C80360">
      <w:pPr>
        <w:ind w:left="1480"/>
        <w:rPr>
          <w:szCs w:val="28"/>
        </w:rPr>
      </w:pPr>
      <w:r>
        <w:rPr>
          <w:szCs w:val="28"/>
        </w:rPr>
        <w:t xml:space="preserve">    // Method to deposit an amount</w:t>
      </w:r>
    </w:p>
    <w:p w14:paraId="06AE6244" w14:textId="77777777" w:rsidR="002109B4" w:rsidRDefault="00C80360">
      <w:pPr>
        <w:rPr>
          <w:szCs w:val="28"/>
        </w:rPr>
      </w:pPr>
      <w:r>
        <w:rPr>
          <w:szCs w:val="28"/>
        </w:rPr>
        <w:t>public int deposit(int depositAmount) {</w:t>
      </w:r>
    </w:p>
    <w:p w14:paraId="6AFC7303" w14:textId="77777777" w:rsidR="002109B4" w:rsidRDefault="00C80360">
      <w:pPr>
        <w:rPr>
          <w:szCs w:val="28"/>
        </w:rPr>
      </w:pPr>
      <w:r>
        <w:rPr>
          <w:szCs w:val="28"/>
        </w:rPr>
        <w:t>currentBalance += depositAmount;</w:t>
      </w:r>
    </w:p>
    <w:p w14:paraId="71D52FA6" w14:textId="77777777" w:rsidR="002109B4" w:rsidRDefault="00C80360">
      <w:pPr>
        <w:rPr>
          <w:szCs w:val="28"/>
        </w:rPr>
      </w:pPr>
      <w:r>
        <w:rPr>
          <w:szCs w:val="28"/>
        </w:rPr>
        <w:t>System.out.println("Deposited: " + depositAmount);</w:t>
      </w:r>
    </w:p>
    <w:p w14:paraId="1A91F35C" w14:textId="77777777" w:rsidR="002109B4" w:rsidRDefault="00C80360">
      <w:pPr>
        <w:rPr>
          <w:szCs w:val="28"/>
        </w:rPr>
      </w:pPr>
      <w:r>
        <w:rPr>
          <w:szCs w:val="28"/>
        </w:rPr>
        <w:t>return currentBalance;</w:t>
      </w:r>
    </w:p>
    <w:p w14:paraId="6C31D43B" w14:textId="77777777" w:rsidR="002109B4" w:rsidRDefault="00C80360">
      <w:pPr>
        <w:rPr>
          <w:szCs w:val="28"/>
        </w:rPr>
      </w:pPr>
      <w:r>
        <w:rPr>
          <w:szCs w:val="28"/>
        </w:rPr>
        <w:t>}</w:t>
      </w:r>
    </w:p>
    <w:p w14:paraId="4EA7C408" w14:textId="77777777" w:rsidR="002109B4" w:rsidRDefault="002109B4">
      <w:pPr>
        <w:ind w:left="1480"/>
        <w:rPr>
          <w:szCs w:val="28"/>
        </w:rPr>
      </w:pPr>
    </w:p>
    <w:p w14:paraId="1F7E2DEA" w14:textId="07B200CE" w:rsidR="002109B4" w:rsidRDefault="00C80360" w:rsidP="001A57C5">
      <w:pPr>
        <w:ind w:left="1480"/>
        <w:rPr>
          <w:szCs w:val="28"/>
        </w:rPr>
      </w:pPr>
      <w:r>
        <w:rPr>
          <w:szCs w:val="28"/>
        </w:rPr>
        <w:t xml:space="preserve">   </w:t>
      </w:r>
    </w:p>
    <w:p w14:paraId="46B4328A" w14:textId="77777777" w:rsidR="002109B4" w:rsidRDefault="00C80360">
      <w:pPr>
        <w:ind w:left="1480"/>
        <w:rPr>
          <w:szCs w:val="28"/>
        </w:rPr>
      </w:pPr>
      <w:r>
        <w:rPr>
          <w:szCs w:val="28"/>
        </w:rPr>
        <w:t xml:space="preserve"> // Main method to run the program</w:t>
      </w:r>
    </w:p>
    <w:p w14:paraId="0A03AB62" w14:textId="77777777" w:rsidR="002109B4" w:rsidRDefault="00C80360">
      <w:pPr>
        <w:rPr>
          <w:szCs w:val="28"/>
        </w:rPr>
      </w:pPr>
      <w:r>
        <w:rPr>
          <w:szCs w:val="28"/>
        </w:rPr>
        <w:t>public static void main(String[] args) {</w:t>
      </w:r>
    </w:p>
    <w:p w14:paraId="49D27A82" w14:textId="77777777" w:rsidR="002109B4" w:rsidRDefault="00C80360">
      <w:pPr>
        <w:rPr>
          <w:szCs w:val="28"/>
        </w:rPr>
      </w:pPr>
      <w:r>
        <w:rPr>
          <w:szCs w:val="28"/>
        </w:rPr>
        <w:lastRenderedPageBreak/>
        <w:t>Scanner scanner = new Scanner(System.in);</w:t>
      </w:r>
    </w:p>
    <w:p w14:paraId="2AB2B800" w14:textId="77777777" w:rsidR="002109B4" w:rsidRDefault="002109B4">
      <w:pPr>
        <w:ind w:left="1480"/>
        <w:rPr>
          <w:szCs w:val="28"/>
        </w:rPr>
      </w:pPr>
    </w:p>
    <w:p w14:paraId="2549AB9F" w14:textId="77777777" w:rsidR="002109B4" w:rsidRDefault="00C80360">
      <w:pPr>
        <w:ind w:left="1480"/>
        <w:rPr>
          <w:szCs w:val="28"/>
        </w:rPr>
      </w:pPr>
      <w:r>
        <w:rPr>
          <w:szCs w:val="28"/>
        </w:rPr>
        <w:t xml:space="preserve">        // Input for account details</w:t>
      </w:r>
    </w:p>
    <w:p w14:paraId="1649C184" w14:textId="77777777" w:rsidR="002109B4" w:rsidRDefault="00C80360">
      <w:pPr>
        <w:rPr>
          <w:szCs w:val="28"/>
        </w:rPr>
      </w:pPr>
      <w:r>
        <w:rPr>
          <w:szCs w:val="28"/>
        </w:rPr>
        <w:t>System.out.print("Enter your name: ");</w:t>
      </w:r>
    </w:p>
    <w:p w14:paraId="269194C2" w14:textId="77777777" w:rsidR="002109B4" w:rsidRDefault="00C80360">
      <w:pPr>
        <w:rPr>
          <w:szCs w:val="28"/>
        </w:rPr>
      </w:pPr>
      <w:r>
        <w:rPr>
          <w:szCs w:val="28"/>
        </w:rPr>
        <w:t>String name = scanner.nextLine();</w:t>
      </w:r>
    </w:p>
    <w:p w14:paraId="3A04ABF8" w14:textId="77777777" w:rsidR="002109B4" w:rsidRDefault="00C80360">
      <w:pPr>
        <w:rPr>
          <w:szCs w:val="28"/>
        </w:rPr>
      </w:pPr>
      <w:r>
        <w:rPr>
          <w:szCs w:val="28"/>
        </w:rPr>
        <w:t>System.out.print("Enter your account number: ");</w:t>
      </w:r>
    </w:p>
    <w:p w14:paraId="60462C99" w14:textId="77777777" w:rsidR="002109B4" w:rsidRDefault="00C80360">
      <w:pPr>
        <w:rPr>
          <w:szCs w:val="28"/>
        </w:rPr>
      </w:pPr>
      <w:r>
        <w:rPr>
          <w:szCs w:val="28"/>
        </w:rPr>
        <w:t>int accountNumber = scanner.nextInt();</w:t>
      </w:r>
    </w:p>
    <w:p w14:paraId="7F29CBCF" w14:textId="77777777" w:rsidR="002109B4" w:rsidRDefault="002109B4">
      <w:pPr>
        <w:ind w:left="1480"/>
        <w:rPr>
          <w:szCs w:val="28"/>
        </w:rPr>
      </w:pPr>
    </w:p>
    <w:p w14:paraId="017CC96D" w14:textId="77777777" w:rsidR="002109B4" w:rsidRDefault="00C80360">
      <w:pPr>
        <w:rPr>
          <w:szCs w:val="28"/>
        </w:rPr>
      </w:pPr>
      <w:r>
        <w:rPr>
          <w:szCs w:val="28"/>
        </w:rPr>
        <w:t>System.out.print("Enter your initial balance: ");</w:t>
      </w:r>
    </w:p>
    <w:p w14:paraId="2B480C94" w14:textId="77777777" w:rsidR="002109B4" w:rsidRDefault="00C80360">
      <w:pPr>
        <w:rPr>
          <w:szCs w:val="28"/>
        </w:rPr>
      </w:pPr>
      <w:r>
        <w:rPr>
          <w:szCs w:val="28"/>
        </w:rPr>
        <w:t>int initialBalance = scanner.nextInt();</w:t>
      </w:r>
    </w:p>
    <w:p w14:paraId="0617432A" w14:textId="77777777" w:rsidR="002109B4" w:rsidRDefault="002109B4">
      <w:pPr>
        <w:ind w:left="1480"/>
        <w:rPr>
          <w:szCs w:val="28"/>
        </w:rPr>
      </w:pPr>
    </w:p>
    <w:p w14:paraId="4578667B" w14:textId="77777777" w:rsidR="002109B4" w:rsidRDefault="00C80360">
      <w:pPr>
        <w:ind w:left="1480"/>
        <w:rPr>
          <w:szCs w:val="28"/>
        </w:rPr>
      </w:pPr>
      <w:r>
        <w:rPr>
          <w:szCs w:val="28"/>
        </w:rPr>
        <w:t xml:space="preserve">        // Create a new bank account</w:t>
      </w:r>
    </w:p>
    <w:p w14:paraId="37005211" w14:textId="77777777" w:rsidR="002109B4" w:rsidRDefault="00C80360">
      <w:pPr>
        <w:rPr>
          <w:szCs w:val="28"/>
        </w:rPr>
      </w:pPr>
      <w:r>
        <w:rPr>
          <w:szCs w:val="28"/>
        </w:rPr>
        <w:t xml:space="preserve">BankAccount account = new BankAccount(name,    </w:t>
      </w:r>
    </w:p>
    <w:p w14:paraId="22591C03" w14:textId="77777777" w:rsidR="002109B4" w:rsidRDefault="00C80360">
      <w:pPr>
        <w:rPr>
          <w:szCs w:val="28"/>
        </w:rPr>
      </w:pPr>
      <w:r>
        <w:rPr>
          <w:szCs w:val="28"/>
        </w:rPr>
        <w:t>accountNumber, initialBalance);</w:t>
      </w:r>
    </w:p>
    <w:p w14:paraId="4F945DA8" w14:textId="77777777" w:rsidR="002109B4" w:rsidRDefault="002109B4">
      <w:pPr>
        <w:ind w:left="1480"/>
        <w:rPr>
          <w:szCs w:val="28"/>
        </w:rPr>
      </w:pPr>
    </w:p>
    <w:p w14:paraId="09D9C336" w14:textId="77777777" w:rsidR="002109B4" w:rsidRDefault="00C80360">
      <w:pPr>
        <w:ind w:left="1480"/>
        <w:rPr>
          <w:szCs w:val="28"/>
        </w:rPr>
      </w:pPr>
      <w:r>
        <w:rPr>
          <w:szCs w:val="28"/>
        </w:rPr>
        <w:t xml:space="preserve">        // Input for withdrawal and deposit</w:t>
      </w:r>
    </w:p>
    <w:p w14:paraId="0222A58B" w14:textId="77777777" w:rsidR="002109B4" w:rsidRDefault="00C80360">
      <w:pPr>
        <w:rPr>
          <w:szCs w:val="28"/>
        </w:rPr>
      </w:pPr>
      <w:r>
        <w:rPr>
          <w:szCs w:val="28"/>
        </w:rPr>
        <w:t>System.out.print("Enter amount to withdraw: ");</w:t>
      </w:r>
    </w:p>
    <w:p w14:paraId="06357E72" w14:textId="77777777" w:rsidR="002109B4" w:rsidRDefault="00C80360">
      <w:pPr>
        <w:rPr>
          <w:szCs w:val="28"/>
        </w:rPr>
      </w:pPr>
      <w:r>
        <w:rPr>
          <w:szCs w:val="28"/>
        </w:rPr>
        <w:t>int withdrawAmount = scanner.nextInt();</w:t>
      </w:r>
    </w:p>
    <w:p w14:paraId="4D4090B1" w14:textId="77777777" w:rsidR="002109B4" w:rsidRDefault="00C80360">
      <w:pPr>
        <w:rPr>
          <w:szCs w:val="28"/>
        </w:rPr>
      </w:pPr>
      <w:r>
        <w:rPr>
          <w:szCs w:val="28"/>
        </w:rPr>
        <w:t>account.withdraw(withdrawAmount);</w:t>
      </w:r>
    </w:p>
    <w:p w14:paraId="40FBA664" w14:textId="77777777" w:rsidR="002109B4" w:rsidRDefault="002109B4">
      <w:pPr>
        <w:ind w:left="1480"/>
        <w:rPr>
          <w:szCs w:val="28"/>
        </w:rPr>
      </w:pPr>
    </w:p>
    <w:p w14:paraId="112B1B8E" w14:textId="77777777" w:rsidR="002109B4" w:rsidRDefault="00C80360">
      <w:pPr>
        <w:rPr>
          <w:szCs w:val="28"/>
        </w:rPr>
      </w:pPr>
      <w:r>
        <w:rPr>
          <w:szCs w:val="28"/>
        </w:rPr>
        <w:t>System.out.print("Enter amount to deposit: ");</w:t>
      </w:r>
    </w:p>
    <w:p w14:paraId="3DCCC62A" w14:textId="77777777" w:rsidR="002109B4" w:rsidRDefault="00C80360">
      <w:pPr>
        <w:rPr>
          <w:szCs w:val="28"/>
        </w:rPr>
      </w:pPr>
      <w:r>
        <w:rPr>
          <w:szCs w:val="28"/>
        </w:rPr>
        <w:t>int depositAmount = scanner.nextInt();</w:t>
      </w:r>
    </w:p>
    <w:p w14:paraId="73DB2035" w14:textId="77777777" w:rsidR="002109B4" w:rsidRDefault="00C80360">
      <w:pPr>
        <w:rPr>
          <w:szCs w:val="28"/>
        </w:rPr>
      </w:pPr>
      <w:r>
        <w:rPr>
          <w:szCs w:val="28"/>
        </w:rPr>
        <w:t>account.deposit(depositAmount);</w:t>
      </w:r>
    </w:p>
    <w:p w14:paraId="386F811F" w14:textId="77777777" w:rsidR="002109B4" w:rsidRDefault="002109B4">
      <w:pPr>
        <w:ind w:left="1480"/>
        <w:rPr>
          <w:szCs w:val="28"/>
        </w:rPr>
      </w:pPr>
    </w:p>
    <w:p w14:paraId="28B96372" w14:textId="77777777" w:rsidR="002109B4" w:rsidRDefault="00C80360">
      <w:pPr>
        <w:ind w:left="1480"/>
        <w:rPr>
          <w:szCs w:val="28"/>
        </w:rPr>
      </w:pPr>
      <w:r>
        <w:rPr>
          <w:szCs w:val="28"/>
        </w:rPr>
        <w:t xml:space="preserve">        // Final balance</w:t>
      </w:r>
    </w:p>
    <w:p w14:paraId="6B28D671" w14:textId="77777777" w:rsidR="002109B4" w:rsidRDefault="00C80360">
      <w:pPr>
        <w:rPr>
          <w:szCs w:val="28"/>
        </w:rPr>
      </w:pPr>
      <w:r>
        <w:rPr>
          <w:szCs w:val="28"/>
        </w:rPr>
        <w:t>System.out.println("Final Amount: " + account.currentBalance);</w:t>
      </w:r>
    </w:p>
    <w:p w14:paraId="18B79893" w14:textId="77777777" w:rsidR="002109B4" w:rsidRDefault="002109B4">
      <w:pPr>
        <w:ind w:left="1480"/>
        <w:rPr>
          <w:szCs w:val="28"/>
        </w:rPr>
      </w:pPr>
    </w:p>
    <w:p w14:paraId="56650C0E" w14:textId="77777777" w:rsidR="002109B4" w:rsidRDefault="00C80360">
      <w:pPr>
        <w:ind w:left="1480"/>
        <w:rPr>
          <w:szCs w:val="28"/>
        </w:rPr>
      </w:pPr>
      <w:r>
        <w:rPr>
          <w:szCs w:val="28"/>
        </w:rPr>
        <w:t xml:space="preserve">        // Close the scanner</w:t>
      </w:r>
    </w:p>
    <w:p w14:paraId="7D8C47F4" w14:textId="77777777" w:rsidR="002109B4" w:rsidRDefault="00C80360">
      <w:pPr>
        <w:rPr>
          <w:szCs w:val="28"/>
        </w:rPr>
      </w:pPr>
      <w:r>
        <w:rPr>
          <w:szCs w:val="28"/>
        </w:rPr>
        <w:t>scanner.close();</w:t>
      </w:r>
    </w:p>
    <w:p w14:paraId="73820632" w14:textId="52D58D84" w:rsidR="002109B4" w:rsidRDefault="00C80360" w:rsidP="001A57C5">
      <w:pPr>
        <w:rPr>
          <w:szCs w:val="28"/>
        </w:rPr>
      </w:pPr>
      <w:r>
        <w:rPr>
          <w:szCs w:val="28"/>
        </w:rPr>
        <w:t>}</w:t>
      </w:r>
    </w:p>
    <w:p w14:paraId="76D75371" w14:textId="65A2E102" w:rsidR="002109B4" w:rsidRDefault="00C80360" w:rsidP="001A57C5">
      <w:pPr>
        <w:rPr>
          <w:szCs w:val="28"/>
        </w:rPr>
      </w:pPr>
      <w:r>
        <w:rPr>
          <w:szCs w:val="28"/>
        </w:rPr>
        <w:t>}</w:t>
      </w:r>
    </w:p>
    <w:p w14:paraId="3DA90060" w14:textId="77777777" w:rsidR="002109B4" w:rsidRDefault="00C80360">
      <w:pPr>
        <w:jc w:val="both"/>
        <w:rPr>
          <w:szCs w:val="28"/>
        </w:rPr>
      </w:pPr>
      <w:r>
        <w:rPr>
          <w:szCs w:val="28"/>
        </w:rPr>
        <w:t>Given Input:</w:t>
      </w:r>
    </w:p>
    <w:p w14:paraId="17803320" w14:textId="77777777" w:rsidR="002109B4" w:rsidRDefault="002109B4">
      <w:pPr>
        <w:jc w:val="both"/>
        <w:rPr>
          <w:szCs w:val="28"/>
        </w:rPr>
      </w:pPr>
    </w:p>
    <w:p w14:paraId="2C361AB5" w14:textId="6343EF0E" w:rsidR="002109B4" w:rsidRDefault="00C80360">
      <w:pPr>
        <w:pStyle w:val="ListParagraph"/>
        <w:numPr>
          <w:ilvl w:val="0"/>
          <w:numId w:val="4"/>
        </w:numPr>
        <w:rPr>
          <w:szCs w:val="28"/>
        </w:rPr>
      </w:pPr>
      <w:r>
        <w:rPr>
          <w:szCs w:val="28"/>
        </w:rPr>
        <w:t>Name:</w:t>
      </w:r>
      <w:r>
        <w:rPr>
          <w:sz w:val="24"/>
        </w:rPr>
        <w:t xml:space="preserve"> </w:t>
      </w:r>
      <w:r w:rsidR="00764B33">
        <w:rPr>
          <w:sz w:val="24"/>
        </w:rPr>
        <w:t>jaswanth reddy</w:t>
      </w:r>
    </w:p>
    <w:p w14:paraId="32AB618E" w14:textId="162305BA" w:rsidR="002109B4" w:rsidRDefault="00C80360">
      <w:pPr>
        <w:pStyle w:val="ListParagraph"/>
        <w:numPr>
          <w:ilvl w:val="0"/>
          <w:numId w:val="4"/>
        </w:numPr>
        <w:rPr>
          <w:szCs w:val="28"/>
        </w:rPr>
      </w:pPr>
      <w:r>
        <w:rPr>
          <w:szCs w:val="28"/>
        </w:rPr>
        <w:t xml:space="preserve">Account number: </w:t>
      </w:r>
      <w:r w:rsidR="00764B33">
        <w:rPr>
          <w:szCs w:val="28"/>
        </w:rPr>
        <w:t>6325897</w:t>
      </w:r>
      <w:r>
        <w:rPr>
          <w:szCs w:val="28"/>
        </w:rPr>
        <w:t>.</w:t>
      </w:r>
    </w:p>
    <w:p w14:paraId="73CA4938" w14:textId="0C614391" w:rsidR="002109B4" w:rsidRDefault="00C80360">
      <w:pPr>
        <w:pStyle w:val="ListParagraph"/>
        <w:numPr>
          <w:ilvl w:val="0"/>
          <w:numId w:val="4"/>
        </w:numPr>
        <w:rPr>
          <w:szCs w:val="28"/>
        </w:rPr>
      </w:pPr>
      <w:r>
        <w:rPr>
          <w:szCs w:val="28"/>
        </w:rPr>
        <w:t xml:space="preserve">Initial balance: </w:t>
      </w:r>
      <w:r w:rsidR="00764B33">
        <w:rPr>
          <w:szCs w:val="28"/>
        </w:rPr>
        <w:t>321456</w:t>
      </w:r>
      <w:r>
        <w:rPr>
          <w:szCs w:val="28"/>
        </w:rPr>
        <w:t>.</w:t>
      </w:r>
    </w:p>
    <w:p w14:paraId="3267D1DF" w14:textId="42A0E9FE" w:rsidR="002109B4" w:rsidRDefault="00C80360">
      <w:pPr>
        <w:pStyle w:val="ListParagraph"/>
        <w:numPr>
          <w:ilvl w:val="0"/>
          <w:numId w:val="4"/>
        </w:numPr>
        <w:rPr>
          <w:szCs w:val="28"/>
        </w:rPr>
      </w:pPr>
      <w:r>
        <w:rPr>
          <w:szCs w:val="28"/>
        </w:rPr>
        <w:t xml:space="preserve">Amount to withdraw: </w:t>
      </w:r>
      <w:r w:rsidR="00764B33">
        <w:rPr>
          <w:szCs w:val="28"/>
        </w:rPr>
        <w:t>23143</w:t>
      </w:r>
      <w:r>
        <w:rPr>
          <w:szCs w:val="28"/>
        </w:rPr>
        <w:t>.</w:t>
      </w:r>
    </w:p>
    <w:p w14:paraId="53EB1A79" w14:textId="77777777" w:rsidR="002109B4" w:rsidRDefault="002109B4">
      <w:pPr>
        <w:pStyle w:val="ListParagraph"/>
        <w:ind w:left="835" w:firstLine="0"/>
        <w:rPr>
          <w:szCs w:val="28"/>
        </w:rPr>
      </w:pPr>
    </w:p>
    <w:p w14:paraId="7D637237" w14:textId="77777777" w:rsidR="002109B4" w:rsidRDefault="002109B4">
      <w:pPr>
        <w:ind w:left="0" w:firstLine="0"/>
        <w:rPr>
          <w:szCs w:val="28"/>
        </w:rPr>
      </w:pPr>
    </w:p>
    <w:p w14:paraId="6B219526" w14:textId="77777777" w:rsidR="002109B4" w:rsidRDefault="002109B4">
      <w:pPr>
        <w:ind w:left="0" w:firstLine="0"/>
        <w:rPr>
          <w:szCs w:val="28"/>
        </w:rPr>
      </w:pPr>
    </w:p>
    <w:p w14:paraId="0263C5AD" w14:textId="77777777" w:rsidR="002109B4" w:rsidRDefault="002109B4">
      <w:pPr>
        <w:ind w:left="0" w:firstLine="0"/>
        <w:rPr>
          <w:szCs w:val="28"/>
        </w:rPr>
      </w:pPr>
    </w:p>
    <w:p w14:paraId="48A31C7E" w14:textId="77777777" w:rsidR="002109B4" w:rsidRDefault="00C80360">
      <w:pPr>
        <w:ind w:left="0" w:firstLine="0"/>
        <w:rPr>
          <w:szCs w:val="28"/>
        </w:rPr>
      </w:pPr>
      <w:r>
        <w:rPr>
          <w:szCs w:val="28"/>
        </w:rPr>
        <w:t>Output:</w:t>
      </w:r>
    </w:p>
    <w:p w14:paraId="3488F2C8" w14:textId="77777777" w:rsidR="002109B4" w:rsidRDefault="002109B4">
      <w:pPr>
        <w:ind w:left="0" w:firstLine="0"/>
        <w:rPr>
          <w:szCs w:val="28"/>
        </w:rPr>
      </w:pPr>
    </w:p>
    <w:p w14:paraId="04D6A772" w14:textId="77777777" w:rsidR="002109B4" w:rsidRDefault="002109B4">
      <w:pPr>
        <w:ind w:left="0" w:firstLine="0"/>
        <w:rPr>
          <w:szCs w:val="28"/>
        </w:rPr>
      </w:pPr>
    </w:p>
    <w:p w14:paraId="3ED05537" w14:textId="35B87F4B" w:rsidR="00003699" w:rsidRPr="00003699" w:rsidRDefault="00003699" w:rsidP="00003699">
      <w:pPr>
        <w:jc w:val="both"/>
        <w:rPr>
          <w:szCs w:val="28"/>
        </w:rPr>
      </w:pPr>
      <w:r w:rsidRPr="00003699">
        <w:rPr>
          <w:noProof/>
          <w:szCs w:val="28"/>
        </w:rPr>
        <w:drawing>
          <wp:inline distT="0" distB="0" distL="0" distR="0" wp14:anchorId="46156BAB" wp14:editId="21B2EC4A">
            <wp:extent cx="5722620" cy="2263140"/>
            <wp:effectExtent l="0" t="0" r="0" b="3810"/>
            <wp:docPr id="19429740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26A26" w14:textId="5216D596" w:rsidR="002109B4" w:rsidRDefault="002109B4">
      <w:pPr>
        <w:jc w:val="both"/>
        <w:rPr>
          <w:szCs w:val="28"/>
        </w:rPr>
      </w:pPr>
    </w:p>
    <w:p w14:paraId="6FA849DE" w14:textId="77777777" w:rsidR="002109B4" w:rsidRDefault="002109B4" w:rsidP="001A57C5">
      <w:pPr>
        <w:ind w:left="0" w:firstLine="0"/>
        <w:jc w:val="both"/>
        <w:rPr>
          <w:szCs w:val="28"/>
        </w:rPr>
      </w:pPr>
    </w:p>
    <w:p w14:paraId="2626B53F" w14:textId="77777777" w:rsidR="002109B4" w:rsidRDefault="00C80360">
      <w:pPr>
        <w:ind w:left="0" w:firstLine="0"/>
        <w:rPr>
          <w:b/>
          <w:bCs/>
          <w:szCs w:val="28"/>
        </w:rPr>
      </w:pPr>
      <w:r>
        <w:rPr>
          <w:b/>
          <w:bCs/>
          <w:szCs w:val="28"/>
        </w:rPr>
        <w:t>Error Table:</w:t>
      </w:r>
    </w:p>
    <w:p w14:paraId="3604056F" w14:textId="77777777" w:rsidR="002109B4" w:rsidRDefault="002109B4">
      <w:pPr>
        <w:ind w:left="1480"/>
        <w:rPr>
          <w:b/>
          <w:bCs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2719"/>
        <w:gridCol w:w="6107"/>
      </w:tblGrid>
      <w:tr w:rsidR="002109B4" w14:paraId="0DC48BDE" w14:textId="77777777">
        <w:trPr>
          <w:trHeight w:val="639"/>
        </w:trPr>
        <w:tc>
          <w:tcPr>
            <w:tcW w:w="678" w:type="dxa"/>
          </w:tcPr>
          <w:p w14:paraId="53513B1B" w14:textId="77777777" w:rsidR="002109B4" w:rsidRDefault="002109B4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6E555518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S.NO</w:t>
            </w:r>
          </w:p>
        </w:tc>
        <w:tc>
          <w:tcPr>
            <w:tcW w:w="2719" w:type="dxa"/>
          </w:tcPr>
          <w:p w14:paraId="5AAE7533" w14:textId="77777777" w:rsidR="002109B4" w:rsidRDefault="002109B4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71D30C8D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Errors</w:t>
            </w:r>
          </w:p>
        </w:tc>
        <w:tc>
          <w:tcPr>
            <w:tcW w:w="6107" w:type="dxa"/>
          </w:tcPr>
          <w:p w14:paraId="4895740F" w14:textId="77777777" w:rsidR="002109B4" w:rsidRDefault="002109B4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28924096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Rectification</w:t>
            </w:r>
          </w:p>
        </w:tc>
      </w:tr>
      <w:tr w:rsidR="002109B4" w14:paraId="35A08A79" w14:textId="77777777">
        <w:trPr>
          <w:trHeight w:val="632"/>
        </w:trPr>
        <w:tc>
          <w:tcPr>
            <w:tcW w:w="678" w:type="dxa"/>
          </w:tcPr>
          <w:p w14:paraId="4836812A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1</w:t>
            </w:r>
          </w:p>
        </w:tc>
        <w:tc>
          <w:tcPr>
            <w:tcW w:w="2719" w:type="dxa"/>
          </w:tcPr>
          <w:p w14:paraId="6E0606F7" w14:textId="77777777" w:rsidR="002109B4" w:rsidRDefault="00C80360">
            <w:pPr>
              <w:pStyle w:val="ListParagraph"/>
              <w:spacing w:after="0" w:line="240" w:lineRule="auto"/>
              <w:ind w:left="835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;</w:t>
            </w:r>
          </w:p>
        </w:tc>
        <w:tc>
          <w:tcPr>
            <w:tcW w:w="6107" w:type="dxa"/>
          </w:tcPr>
          <w:p w14:paraId="78462258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; is expected at end</w:t>
            </w:r>
          </w:p>
        </w:tc>
      </w:tr>
      <w:tr w:rsidR="002109B4" w14:paraId="0322E685" w14:textId="77777777">
        <w:trPr>
          <w:trHeight w:val="543"/>
        </w:trPr>
        <w:tc>
          <w:tcPr>
            <w:tcW w:w="678" w:type="dxa"/>
          </w:tcPr>
          <w:p w14:paraId="6AED0B36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2</w:t>
            </w:r>
          </w:p>
        </w:tc>
        <w:tc>
          <w:tcPr>
            <w:tcW w:w="2719" w:type="dxa"/>
          </w:tcPr>
          <w:p w14:paraId="22D40CDB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  Int t</w:t>
            </w:r>
          </w:p>
        </w:tc>
        <w:tc>
          <w:tcPr>
            <w:tcW w:w="6107" w:type="dxa"/>
          </w:tcPr>
          <w:p w14:paraId="3BFDF950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Without declaring the compiler cannot execute the</w:t>
            </w:r>
          </w:p>
          <w:p w14:paraId="19523E0B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program.</w:t>
            </w:r>
          </w:p>
        </w:tc>
      </w:tr>
    </w:tbl>
    <w:p w14:paraId="45D92646" w14:textId="77777777" w:rsidR="002109B4" w:rsidRDefault="002109B4" w:rsidP="001A57C5">
      <w:pPr>
        <w:spacing w:after="0" w:line="240" w:lineRule="auto"/>
        <w:ind w:left="0" w:right="0" w:firstLine="0"/>
      </w:pPr>
    </w:p>
    <w:p w14:paraId="369E1490" w14:textId="77777777" w:rsidR="002109B4" w:rsidRDefault="00C80360">
      <w:pPr>
        <w:pStyle w:val="Heading4"/>
        <w:jc w:val="center"/>
        <w:rPr>
          <w:sz w:val="32"/>
          <w:szCs w:val="32"/>
        </w:rPr>
      </w:pPr>
      <w:r>
        <w:rPr>
          <w:sz w:val="32"/>
          <w:szCs w:val="32"/>
        </w:rPr>
        <w:t>WEEK-4</w:t>
      </w:r>
    </w:p>
    <w:p w14:paraId="69879693" w14:textId="77777777" w:rsidR="002109B4" w:rsidRDefault="002109B4">
      <w:pPr>
        <w:spacing w:after="0" w:line="240" w:lineRule="auto"/>
        <w:ind w:left="0" w:right="0" w:firstLine="0"/>
        <w:rPr>
          <w:rFonts w:ascii="Algerian" w:hAnsi="Algerian"/>
        </w:rPr>
      </w:pPr>
    </w:p>
    <w:p w14:paraId="11A8836F" w14:textId="77777777" w:rsidR="002109B4" w:rsidRDefault="002109B4">
      <w:pPr>
        <w:pStyle w:val="ListParagraph"/>
        <w:spacing w:line="240" w:lineRule="auto"/>
        <w:ind w:left="0" w:right="1998" w:firstLine="0"/>
        <w:rPr>
          <w:rFonts w:ascii="Arial Rounded MT Bold" w:hAnsi="Arial Rounded MT Bold"/>
          <w:sz w:val="27"/>
          <w:szCs w:val="27"/>
        </w:rPr>
      </w:pPr>
    </w:p>
    <w:p w14:paraId="08C700BC" w14:textId="77777777" w:rsidR="002109B4" w:rsidRDefault="00C80360">
      <w:pPr>
        <w:pStyle w:val="ListParagraph"/>
        <w:numPr>
          <w:ilvl w:val="0"/>
          <w:numId w:val="6"/>
        </w:numPr>
        <w:spacing w:line="240" w:lineRule="auto"/>
        <w:ind w:left="835" w:right="1998" w:hanging="360"/>
        <w:rPr>
          <w:rFonts w:ascii="Arial Rounded MT Bold" w:hAnsi="Arial Rounded MT Bold"/>
          <w:sz w:val="27"/>
          <w:szCs w:val="27"/>
        </w:rPr>
      </w:pPr>
      <w:r>
        <w:rPr>
          <w:rFonts w:ascii="Arial Rounded MT Bold" w:hAnsi="Arial Rounded MT Bold"/>
          <w:sz w:val="27"/>
          <w:szCs w:val="27"/>
        </w:rPr>
        <w:t>Program : 1</w:t>
      </w:r>
    </w:p>
    <w:p w14:paraId="5573E3BE" w14:textId="77777777" w:rsidR="002109B4" w:rsidRDefault="002109B4">
      <w:pPr>
        <w:spacing w:line="240" w:lineRule="auto"/>
        <w:ind w:right="1998"/>
        <w:rPr>
          <w:sz w:val="24"/>
        </w:rPr>
      </w:pPr>
    </w:p>
    <w:p w14:paraId="59F4D9BF" w14:textId="77777777" w:rsidR="002109B4" w:rsidRDefault="002109B4">
      <w:pPr>
        <w:pStyle w:val="ListParagraph"/>
        <w:ind w:left="660" w:firstLine="0"/>
        <w:rPr>
          <w:sz w:val="24"/>
        </w:rPr>
      </w:pPr>
    </w:p>
    <w:p w14:paraId="2152598B" w14:textId="77777777" w:rsidR="002109B4" w:rsidRDefault="002109B4">
      <w:pPr>
        <w:pStyle w:val="ListParagraph"/>
        <w:ind w:left="660" w:firstLine="0"/>
        <w:rPr>
          <w:sz w:val="24"/>
        </w:rPr>
      </w:pPr>
    </w:p>
    <w:p w14:paraId="6F41E536" w14:textId="77777777" w:rsidR="002109B4" w:rsidRDefault="00C80360">
      <w:pPr>
        <w:pStyle w:val="ListParagraph"/>
        <w:ind w:left="660" w:firstLine="0"/>
        <w:rPr>
          <w:rFonts w:ascii="Bahnschrift Condensed" w:hAnsi="Bahnschrift Condensed"/>
          <w:b/>
          <w:bCs/>
          <w:sz w:val="24"/>
          <w:lang w:val="en-US"/>
        </w:rPr>
      </w:pPr>
      <w:r>
        <w:rPr>
          <w:sz w:val="24"/>
        </w:rPr>
        <w:t>Q)</w:t>
      </w:r>
      <w:r>
        <w:rPr>
          <w:rFonts w:ascii="Bahnschrift Condensed" w:hAnsi="Bahnschrift Condensed"/>
          <w:sz w:val="24"/>
        </w:rPr>
        <w:t xml:space="preserve"> </w:t>
      </w:r>
      <w:r>
        <w:rPr>
          <w:rFonts w:ascii="Bahnschrift Condensed" w:hAnsi="Bahnschrift Condensed"/>
          <w:b/>
          <w:bCs/>
          <w:sz w:val="24"/>
        </w:rPr>
        <w:t xml:space="preserve"> </w:t>
      </w:r>
      <w:r>
        <w:rPr>
          <w:rFonts w:ascii="Bahnschrift Condensed" w:hAnsi="Bahnschrift Condensed"/>
          <w:b/>
          <w:bCs/>
          <w:sz w:val="24"/>
          <w:lang w:val="en-US"/>
        </w:rPr>
        <w:t xml:space="preserve">Write a java program with class named “Book”. The class should contain       </w:t>
      </w:r>
    </w:p>
    <w:p w14:paraId="4E033FE7" w14:textId="77777777" w:rsidR="002109B4" w:rsidRDefault="00C80360">
      <w:pPr>
        <w:pStyle w:val="ListParagraph"/>
        <w:ind w:left="660" w:firstLine="0"/>
        <w:rPr>
          <w:rFonts w:ascii="Bahnschrift Condensed" w:hAnsi="Bahnschrift Condensed"/>
          <w:b/>
          <w:bCs/>
          <w:sz w:val="24"/>
          <w:lang w:val="en-US"/>
        </w:rPr>
      </w:pPr>
      <w:r>
        <w:rPr>
          <w:sz w:val="24"/>
        </w:rPr>
        <w:t xml:space="preserve">      </w:t>
      </w:r>
      <w:r>
        <w:rPr>
          <w:rFonts w:ascii="Bahnschrift Condensed" w:hAnsi="Bahnschrift Condensed"/>
          <w:b/>
          <w:bCs/>
          <w:sz w:val="24"/>
          <w:lang w:val="en-US"/>
        </w:rPr>
        <w:t>various attributes such as  “Title of the book ,  author ,  year of publication “.</w:t>
      </w:r>
    </w:p>
    <w:p w14:paraId="6DB76159" w14:textId="77777777" w:rsidR="002109B4" w:rsidRDefault="00C80360">
      <w:pPr>
        <w:pStyle w:val="ListParagraph"/>
        <w:ind w:left="835"/>
        <w:rPr>
          <w:rFonts w:ascii="Bahnschrift Condensed" w:hAnsi="Bahnschrift Condensed"/>
          <w:b/>
          <w:bCs/>
          <w:sz w:val="24"/>
          <w:lang w:val="en-US"/>
        </w:rPr>
      </w:pPr>
      <w:r>
        <w:rPr>
          <w:rFonts w:ascii="Bahnschrift Condensed" w:hAnsi="Bahnschrift Condensed"/>
          <w:b/>
          <w:bCs/>
          <w:sz w:val="24"/>
          <w:lang w:val="en-US"/>
        </w:rPr>
        <w:t xml:space="preserve">    It should also contain a constructor with parameters   which initializes</w:t>
      </w:r>
    </w:p>
    <w:p w14:paraId="2F1E8AC5" w14:textId="77777777" w:rsidR="002109B4" w:rsidRDefault="00C80360">
      <w:pPr>
        <w:pStyle w:val="ListParagraph"/>
        <w:ind w:left="835"/>
        <w:rPr>
          <w:rFonts w:ascii="Bahnschrift Condensed" w:hAnsi="Bahnschrift Condensed"/>
          <w:b/>
          <w:bCs/>
          <w:sz w:val="24"/>
          <w:lang w:val="en-US"/>
        </w:rPr>
      </w:pPr>
      <w:r>
        <w:rPr>
          <w:rFonts w:ascii="Bahnschrift Condensed" w:hAnsi="Bahnschrift Condensed"/>
          <w:b/>
          <w:bCs/>
          <w:sz w:val="24"/>
          <w:lang w:val="en-US"/>
        </w:rPr>
        <w:t xml:space="preserve">   “ Title of the book, author, year of publication”. Create a method which displays the </w:t>
      </w:r>
    </w:p>
    <w:p w14:paraId="41BE6FB9" w14:textId="77777777" w:rsidR="002109B4" w:rsidRDefault="00C80360">
      <w:pPr>
        <w:pStyle w:val="ListParagraph"/>
        <w:ind w:left="835"/>
        <w:rPr>
          <w:rFonts w:ascii="Bahnschrift Condensed" w:hAnsi="Bahnschrift Condensed"/>
          <w:b/>
          <w:bCs/>
          <w:sz w:val="24"/>
          <w:lang w:val="en-US"/>
        </w:rPr>
      </w:pPr>
      <w:r>
        <w:rPr>
          <w:rFonts w:ascii="Bahnschrift Condensed" w:hAnsi="Bahnschrift Condensed"/>
          <w:b/>
          <w:bCs/>
          <w:sz w:val="24"/>
          <w:lang w:val="en-US"/>
        </w:rPr>
        <w:t xml:space="preserve">    details of the book. i.e. “ Title of the book, author and year of publication”. Display the details   </w:t>
      </w:r>
    </w:p>
    <w:p w14:paraId="41D0E2F9" w14:textId="77777777" w:rsidR="002109B4" w:rsidRDefault="00C80360">
      <w:pPr>
        <w:pStyle w:val="ListParagraph"/>
        <w:ind w:left="835"/>
        <w:rPr>
          <w:rFonts w:ascii="Bahnschrift Condensed" w:hAnsi="Bahnschrift Condensed"/>
          <w:b/>
          <w:bCs/>
          <w:sz w:val="24"/>
          <w:lang w:val="en-US"/>
        </w:rPr>
      </w:pPr>
      <w:r>
        <w:rPr>
          <w:rFonts w:ascii="Bahnschrift Condensed" w:hAnsi="Bahnschrift Condensed"/>
          <w:b/>
          <w:bCs/>
          <w:sz w:val="24"/>
          <w:lang w:val="en-US"/>
        </w:rPr>
        <w:t xml:space="preserve">     of two    books by creating two objects.</w:t>
      </w:r>
    </w:p>
    <w:p w14:paraId="05A05156" w14:textId="77777777" w:rsidR="002109B4" w:rsidRDefault="002109B4">
      <w:pPr>
        <w:spacing w:after="0" w:line="240" w:lineRule="auto"/>
        <w:ind w:left="0" w:right="0" w:firstLine="0"/>
        <w:rPr>
          <w:rFonts w:ascii="Bahnschrift Condensed" w:hAnsi="Bahnschrift Condensed"/>
          <w:sz w:val="25"/>
          <w:szCs w:val="25"/>
        </w:rPr>
      </w:pPr>
    </w:p>
    <w:p w14:paraId="725D12C7" w14:textId="77777777" w:rsidR="002109B4" w:rsidRDefault="002109B4">
      <w:pPr>
        <w:spacing w:after="0" w:line="240" w:lineRule="auto"/>
        <w:ind w:left="0" w:right="0" w:firstLine="0"/>
        <w:rPr>
          <w:rFonts w:ascii="Bahnschrift Condensed" w:hAnsi="Bahnschrift Condensed"/>
          <w:sz w:val="25"/>
          <w:szCs w:val="25"/>
        </w:rPr>
      </w:pPr>
    </w:p>
    <w:p w14:paraId="77A64185" w14:textId="77777777" w:rsidR="002109B4" w:rsidRDefault="00C80360">
      <w:pPr>
        <w:spacing w:after="0" w:line="240" w:lineRule="auto"/>
        <w:ind w:left="0" w:right="0" w:firstLine="0"/>
        <w:rPr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 xml:space="preserve"> </w:t>
      </w:r>
      <w:r>
        <w:rPr>
          <w:sz w:val="32"/>
          <w:szCs w:val="32"/>
        </w:rPr>
        <w:t>Class Diagram:</w:t>
      </w:r>
    </w:p>
    <w:p w14:paraId="402C7471" w14:textId="77777777" w:rsidR="002109B4" w:rsidRDefault="002109B4">
      <w:pPr>
        <w:ind w:left="0" w:firstLine="0"/>
        <w:rPr>
          <w:sz w:val="24"/>
        </w:rPr>
      </w:pPr>
    </w:p>
    <w:p w14:paraId="047BE6E6" w14:textId="77777777" w:rsidR="002109B4" w:rsidRDefault="00C80360">
      <w:pPr>
        <w:ind w:left="0" w:firstLine="0"/>
        <w:rPr>
          <w:sz w:val="24"/>
        </w:rPr>
      </w:pPr>
      <w:r>
        <w:rPr>
          <w:sz w:val="24"/>
        </w:rPr>
        <w:t xml:space="preserve">                                  </w:t>
      </w:r>
    </w:p>
    <w:p w14:paraId="2055C2D9" w14:textId="77777777" w:rsidR="002109B4" w:rsidRDefault="00C80360">
      <w:pPr>
        <w:ind w:left="0" w:firstLine="0"/>
        <w:rPr>
          <w:sz w:val="24"/>
        </w:rPr>
      </w:pPr>
      <w:r>
        <w:rPr>
          <w:sz w:val="24"/>
        </w:rPr>
        <w:t xml:space="preserve">                                       </w:t>
      </w:r>
    </w:p>
    <w:tbl>
      <w:tblPr>
        <w:tblStyle w:val="TableGrid"/>
        <w:tblW w:w="0" w:type="auto"/>
        <w:tblInd w:w="1413" w:type="dxa"/>
        <w:tblLook w:val="04A0" w:firstRow="1" w:lastRow="0" w:firstColumn="1" w:lastColumn="0" w:noHBand="0" w:noVBand="1"/>
      </w:tblPr>
      <w:tblGrid>
        <w:gridCol w:w="4394"/>
      </w:tblGrid>
      <w:tr w:rsidR="002109B4" w14:paraId="020D2353" w14:textId="77777777">
        <w:tc>
          <w:tcPr>
            <w:tcW w:w="4394" w:type="dxa"/>
          </w:tcPr>
          <w:p w14:paraId="1520C8A4" w14:textId="77777777" w:rsidR="002109B4" w:rsidRDefault="00C80360">
            <w:pPr>
              <w:spacing w:after="0" w:line="240" w:lineRule="auto"/>
              <w:ind w:left="0" w:right="0" w:firstLine="0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 xml:space="preserve">                        Book</w:t>
            </w:r>
          </w:p>
          <w:p w14:paraId="25BDEBD5" w14:textId="77777777" w:rsidR="002109B4" w:rsidRDefault="002109B4">
            <w:pPr>
              <w:spacing w:after="0" w:line="240" w:lineRule="auto"/>
              <w:ind w:left="0" w:right="0" w:firstLine="0"/>
              <w:rPr>
                <w:sz w:val="24"/>
              </w:rPr>
            </w:pPr>
          </w:p>
        </w:tc>
      </w:tr>
      <w:tr w:rsidR="002109B4" w14:paraId="19D5768F" w14:textId="77777777">
        <w:trPr>
          <w:trHeight w:val="662"/>
        </w:trPr>
        <w:tc>
          <w:tcPr>
            <w:tcW w:w="4394" w:type="dxa"/>
          </w:tcPr>
          <w:p w14:paraId="4D10CB91" w14:textId="77777777" w:rsidR="002109B4" w:rsidRDefault="00C80360">
            <w:pPr>
              <w:spacing w:after="0" w:line="240" w:lineRule="auto"/>
              <w:ind w:right="0"/>
              <w:rPr>
                <w:sz w:val="24"/>
              </w:rPr>
            </w:pPr>
            <w:r>
              <w:rPr>
                <w:sz w:val="24"/>
              </w:rPr>
              <w:lastRenderedPageBreak/>
              <w:t xml:space="preserve">-  title: String     </w:t>
            </w:r>
          </w:p>
          <w:p w14:paraId="185E5E29" w14:textId="77777777" w:rsidR="002109B4" w:rsidRDefault="00C80360">
            <w:pPr>
              <w:spacing w:after="0" w:line="240" w:lineRule="auto"/>
              <w:ind w:right="0"/>
              <w:rPr>
                <w:sz w:val="24"/>
              </w:rPr>
            </w:pPr>
            <w:r>
              <w:rPr>
                <w:sz w:val="24"/>
              </w:rPr>
              <w:t xml:space="preserve">-  author: String    </w:t>
            </w:r>
          </w:p>
          <w:p w14:paraId="774F0543" w14:textId="77777777" w:rsidR="002109B4" w:rsidRDefault="00C80360">
            <w:pPr>
              <w:spacing w:after="0" w:line="240" w:lineRule="auto"/>
              <w:ind w:right="0"/>
              <w:rPr>
                <w:sz w:val="24"/>
              </w:rPr>
            </w:pPr>
            <w:r>
              <w:rPr>
                <w:sz w:val="24"/>
              </w:rPr>
              <w:t>-  yearOfPublication: int</w:t>
            </w:r>
          </w:p>
          <w:p w14:paraId="2D89C849" w14:textId="77777777" w:rsidR="002109B4" w:rsidRDefault="002109B4">
            <w:pPr>
              <w:pStyle w:val="ListParagraph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  <w:tr w:rsidR="002109B4" w14:paraId="74D906EF" w14:textId="77777777">
        <w:trPr>
          <w:trHeight w:val="1117"/>
        </w:trPr>
        <w:tc>
          <w:tcPr>
            <w:tcW w:w="4394" w:type="dxa"/>
          </w:tcPr>
          <w:p w14:paraId="2D31FDDA" w14:textId="77777777" w:rsidR="002109B4" w:rsidRDefault="00C80360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+  Book(title: String, author: String,  </w:t>
            </w:r>
          </w:p>
          <w:p w14:paraId="71E46CFC" w14:textId="77777777" w:rsidR="002109B4" w:rsidRDefault="00C80360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                   yearOfPublication: int) </w:t>
            </w:r>
          </w:p>
          <w:p w14:paraId="6335E2C0" w14:textId="77777777" w:rsidR="002109B4" w:rsidRDefault="00C80360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+  displayDetails(): void</w:t>
            </w:r>
          </w:p>
          <w:p w14:paraId="2548CC79" w14:textId="77777777" w:rsidR="002109B4" w:rsidRDefault="002109B4">
            <w:pPr>
              <w:pStyle w:val="ListParagraph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</w:tbl>
    <w:p w14:paraId="730F3A9B" w14:textId="38E6A2C9" w:rsidR="002109B4" w:rsidRDefault="002109B4">
      <w:pPr>
        <w:ind w:left="0" w:firstLine="0"/>
        <w:rPr>
          <w:sz w:val="24"/>
          <w:lang w:val="en-US"/>
        </w:rPr>
      </w:pPr>
    </w:p>
    <w:p w14:paraId="2A48422C" w14:textId="77777777" w:rsidR="002109B4" w:rsidRDefault="00C80360">
      <w:pPr>
        <w:rPr>
          <w:b/>
          <w:bCs/>
          <w:sz w:val="40"/>
          <w:szCs w:val="36"/>
        </w:rPr>
      </w:pPr>
      <w:r>
        <w:rPr>
          <w:b/>
          <w:bCs/>
          <w:sz w:val="40"/>
          <w:szCs w:val="36"/>
        </w:rPr>
        <w:t>Program:</w:t>
      </w:r>
    </w:p>
    <w:p w14:paraId="311F612F" w14:textId="77777777" w:rsidR="002109B4" w:rsidRDefault="002109B4">
      <w:pPr>
        <w:ind w:left="0" w:firstLine="0"/>
        <w:rPr>
          <w:sz w:val="24"/>
          <w:lang w:val="en-US"/>
        </w:rPr>
      </w:pPr>
    </w:p>
    <w:p w14:paraId="1BE021B1" w14:textId="02546D62" w:rsidR="002109B4" w:rsidRDefault="00C80360">
      <w:pPr>
        <w:ind w:leftChars="134" w:left="375" w:firstLineChars="446" w:firstLine="1070"/>
        <w:rPr>
          <w:sz w:val="24"/>
          <w:lang w:val="en-US"/>
        </w:rPr>
      </w:pPr>
      <w:r>
        <w:rPr>
          <w:sz w:val="24"/>
          <w:lang w:val="en-US"/>
        </w:rPr>
        <w:t xml:space="preserve">class </w:t>
      </w:r>
      <w:proofErr w:type="gramStart"/>
      <w:r>
        <w:rPr>
          <w:sz w:val="24"/>
          <w:lang w:val="en-US"/>
        </w:rPr>
        <w:t>Book</w:t>
      </w:r>
      <w:r w:rsidR="00707929">
        <w:rPr>
          <w:sz w:val="24"/>
          <w:lang w:val="en-US"/>
        </w:rPr>
        <w:t>s</w:t>
      </w:r>
      <w:r>
        <w:rPr>
          <w:sz w:val="24"/>
          <w:lang w:val="en-US"/>
        </w:rPr>
        <w:t>{</w:t>
      </w:r>
      <w:proofErr w:type="gramEnd"/>
    </w:p>
    <w:p w14:paraId="00794012" w14:textId="77777777" w:rsidR="002109B4" w:rsidRDefault="00C80360">
      <w:pPr>
        <w:ind w:leftChars="134" w:left="375" w:firstLineChars="1396" w:firstLine="3350"/>
        <w:rPr>
          <w:sz w:val="24"/>
          <w:lang w:val="en-US"/>
        </w:rPr>
      </w:pPr>
      <w:r>
        <w:rPr>
          <w:sz w:val="24"/>
          <w:lang w:val="en-US"/>
        </w:rPr>
        <w:t xml:space="preserve"> // beginning of the class Book</w:t>
      </w:r>
    </w:p>
    <w:p w14:paraId="469BB1EE" w14:textId="77777777" w:rsidR="002109B4" w:rsidRDefault="00C80360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public String title;</w:t>
      </w:r>
      <w:r>
        <w:rPr>
          <w:sz w:val="24"/>
        </w:rPr>
        <w:t xml:space="preserve">        </w:t>
      </w:r>
      <w:r>
        <w:rPr>
          <w:sz w:val="24"/>
          <w:lang w:val="en-US"/>
        </w:rPr>
        <w:t xml:space="preserve"> // Changed Title to title for consistency</w:t>
      </w:r>
    </w:p>
    <w:p w14:paraId="5E05C490" w14:textId="77777777" w:rsidR="002109B4" w:rsidRDefault="00C80360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private String author;</w:t>
      </w:r>
    </w:p>
    <w:p w14:paraId="1E52AA19" w14:textId="77777777" w:rsidR="002109B4" w:rsidRDefault="00C80360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public int yearOfPublication;</w:t>
      </w:r>
    </w:p>
    <w:p w14:paraId="64543621" w14:textId="77777777" w:rsidR="002109B4" w:rsidRDefault="00C80360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</w:t>
      </w:r>
      <w:r>
        <w:rPr>
          <w:sz w:val="24"/>
        </w:rPr>
        <w:t xml:space="preserve">                                       </w:t>
      </w:r>
      <w:r>
        <w:rPr>
          <w:sz w:val="24"/>
          <w:lang w:val="en-US"/>
        </w:rPr>
        <w:t>// beginning of constructor</w:t>
      </w:r>
    </w:p>
    <w:p w14:paraId="0DAD80E9" w14:textId="77777777" w:rsidR="002109B4" w:rsidRDefault="00C80360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Book(String title, String author, int yearOfPublication) {</w:t>
      </w:r>
    </w:p>
    <w:p w14:paraId="543713DB" w14:textId="77777777" w:rsidR="002109B4" w:rsidRDefault="00C80360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this.title = title;</w:t>
      </w:r>
      <w:r>
        <w:rPr>
          <w:sz w:val="24"/>
        </w:rPr>
        <w:t xml:space="preserve">              </w:t>
      </w:r>
      <w:r>
        <w:rPr>
          <w:sz w:val="24"/>
          <w:lang w:val="en-US"/>
        </w:rPr>
        <w:t xml:space="preserve"> // Changed Title to title for consistency</w:t>
      </w:r>
    </w:p>
    <w:p w14:paraId="60018EA6" w14:textId="77777777" w:rsidR="002109B4" w:rsidRDefault="00C80360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this.author = author;</w:t>
      </w:r>
    </w:p>
    <w:p w14:paraId="36CA6B32" w14:textId="77777777" w:rsidR="002109B4" w:rsidRDefault="00C80360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this.yearOfPublication = yearOfPublication;</w:t>
      </w:r>
    </w:p>
    <w:p w14:paraId="0E7F1E6E" w14:textId="77777777" w:rsidR="002109B4" w:rsidRDefault="00C80360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}</w:t>
      </w:r>
    </w:p>
    <w:p w14:paraId="3DBF1D74" w14:textId="77777777" w:rsidR="002109B4" w:rsidRDefault="00C80360">
      <w:pPr>
        <w:ind w:left="1440" w:firstLineChars="1000" w:firstLine="2400"/>
        <w:rPr>
          <w:sz w:val="24"/>
          <w:lang w:val="en-US"/>
        </w:rPr>
      </w:pPr>
      <w:r>
        <w:rPr>
          <w:sz w:val="24"/>
          <w:lang w:val="en-US"/>
        </w:rPr>
        <w:t xml:space="preserve"> // constructor ends here</w:t>
      </w:r>
    </w:p>
    <w:p w14:paraId="67D9CD85" w14:textId="77777777" w:rsidR="002109B4" w:rsidRDefault="00C80360">
      <w:pPr>
        <w:ind w:leftChars="134" w:left="375" w:firstLineChars="1446" w:firstLine="3470"/>
        <w:rPr>
          <w:sz w:val="24"/>
          <w:lang w:val="en-US"/>
        </w:rPr>
      </w:pPr>
      <w:r>
        <w:rPr>
          <w:sz w:val="24"/>
          <w:lang w:val="en-US"/>
        </w:rPr>
        <w:t xml:space="preserve"> // method display starts here</w:t>
      </w:r>
    </w:p>
    <w:p w14:paraId="29AE541D" w14:textId="77777777" w:rsidR="002109B4" w:rsidRDefault="00C80360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public void display() {</w:t>
      </w:r>
    </w:p>
    <w:p w14:paraId="1FDDAC7C" w14:textId="77777777" w:rsidR="002109B4" w:rsidRDefault="00C80360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System.out.println("Title of the book is: " + title +</w:t>
      </w:r>
    </w:p>
    <w:p w14:paraId="162EE39F" w14:textId="77777777" w:rsidR="002109B4" w:rsidRDefault="00C80360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", The name of the author is: " + author +</w:t>
      </w:r>
    </w:p>
    <w:p w14:paraId="1FDF04AF" w14:textId="77777777" w:rsidR="002109B4" w:rsidRDefault="00C80360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", The year of publication is: " + yearOfPublication);</w:t>
      </w:r>
    </w:p>
    <w:p w14:paraId="49C370B6" w14:textId="77777777" w:rsidR="002109B4" w:rsidRDefault="00C80360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}</w:t>
      </w:r>
    </w:p>
    <w:p w14:paraId="69C7C65D" w14:textId="77777777" w:rsidR="002109B4" w:rsidRDefault="002109B4">
      <w:pPr>
        <w:ind w:left="1440" w:firstLine="0"/>
        <w:rPr>
          <w:sz w:val="24"/>
          <w:lang w:val="en-US"/>
        </w:rPr>
      </w:pPr>
    </w:p>
    <w:p w14:paraId="3011CC3B" w14:textId="77777777" w:rsidR="002109B4" w:rsidRDefault="002109B4">
      <w:pPr>
        <w:ind w:left="1440" w:firstLine="0"/>
        <w:rPr>
          <w:sz w:val="24"/>
          <w:lang w:val="en-US"/>
        </w:rPr>
      </w:pPr>
    </w:p>
    <w:p w14:paraId="35D4C33C" w14:textId="77777777" w:rsidR="002109B4" w:rsidRDefault="00C80360">
      <w:pPr>
        <w:ind w:left="1440" w:firstLineChars="1000" w:firstLine="2400"/>
        <w:rPr>
          <w:sz w:val="24"/>
          <w:lang w:val="en-US"/>
        </w:rPr>
      </w:pPr>
      <w:r>
        <w:rPr>
          <w:sz w:val="24"/>
          <w:lang w:val="en-US"/>
        </w:rPr>
        <w:t xml:space="preserve"> // method display ends here</w:t>
      </w:r>
    </w:p>
    <w:p w14:paraId="3E52996E" w14:textId="77777777" w:rsidR="002109B4" w:rsidRDefault="00C80360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</w:t>
      </w:r>
      <w:r>
        <w:rPr>
          <w:sz w:val="24"/>
        </w:rPr>
        <w:t xml:space="preserve">                                        </w:t>
      </w:r>
      <w:r>
        <w:rPr>
          <w:sz w:val="24"/>
          <w:lang w:val="en-US"/>
        </w:rPr>
        <w:t>// creating objects</w:t>
      </w:r>
    </w:p>
    <w:p w14:paraId="01D4F97D" w14:textId="77777777" w:rsidR="002109B4" w:rsidRDefault="00C80360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public static void main(String[] args) {</w:t>
      </w:r>
    </w:p>
    <w:p w14:paraId="6273F2CB" w14:textId="77777777" w:rsidR="002109B4" w:rsidRDefault="002109B4">
      <w:pPr>
        <w:ind w:left="1440" w:firstLine="0"/>
        <w:rPr>
          <w:sz w:val="24"/>
          <w:lang w:val="en-US"/>
        </w:rPr>
      </w:pPr>
    </w:p>
    <w:p w14:paraId="15365368" w14:textId="1E0B1372" w:rsidR="002109B4" w:rsidRDefault="00C80360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Book book1 = new </w:t>
      </w:r>
      <w:proofErr w:type="gramStart"/>
      <w:r>
        <w:rPr>
          <w:sz w:val="24"/>
          <w:lang w:val="en-US"/>
        </w:rPr>
        <w:t>Book(</w:t>
      </w:r>
      <w:proofErr w:type="gramEnd"/>
      <w:r>
        <w:rPr>
          <w:sz w:val="24"/>
          <w:lang w:val="en-US"/>
        </w:rPr>
        <w:t>"</w:t>
      </w:r>
      <w:r w:rsidR="00707929">
        <w:rPr>
          <w:sz w:val="24"/>
          <w:lang w:val="en-US"/>
        </w:rPr>
        <w:t>Ramayana</w:t>
      </w:r>
      <w:r>
        <w:rPr>
          <w:sz w:val="24"/>
          <w:lang w:val="en-US"/>
        </w:rPr>
        <w:t>", "</w:t>
      </w:r>
      <w:r w:rsidR="00707929">
        <w:rPr>
          <w:sz w:val="24"/>
          <w:lang w:val="en-US"/>
        </w:rPr>
        <w:t>Valmiki</w:t>
      </w:r>
      <w:r>
        <w:rPr>
          <w:sz w:val="24"/>
          <w:lang w:val="en-US"/>
        </w:rPr>
        <w:t>");</w:t>
      </w:r>
    </w:p>
    <w:p w14:paraId="602A7859" w14:textId="7EFCA607" w:rsidR="002109B4" w:rsidRDefault="00C80360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Book book2 = new </w:t>
      </w:r>
      <w:proofErr w:type="gramStart"/>
      <w:r>
        <w:rPr>
          <w:sz w:val="24"/>
          <w:lang w:val="en-US"/>
        </w:rPr>
        <w:t>Book(</w:t>
      </w:r>
      <w:proofErr w:type="gramEnd"/>
      <w:r>
        <w:rPr>
          <w:sz w:val="24"/>
          <w:lang w:val="en-US"/>
        </w:rPr>
        <w:t>"</w:t>
      </w:r>
      <w:r w:rsidR="00707929">
        <w:rPr>
          <w:sz w:val="24"/>
          <w:lang w:val="en-US"/>
        </w:rPr>
        <w:t>every</w:t>
      </w:r>
      <w:r>
        <w:rPr>
          <w:sz w:val="24"/>
          <w:lang w:val="en-US"/>
        </w:rPr>
        <w:t>one Like</w:t>
      </w:r>
      <w:r w:rsidR="00707929">
        <w:rPr>
          <w:sz w:val="24"/>
          <w:lang w:val="en-US"/>
        </w:rPr>
        <w:t>s</w:t>
      </w:r>
      <w:r>
        <w:rPr>
          <w:sz w:val="24"/>
          <w:lang w:val="en-US"/>
        </w:rPr>
        <w:t xml:space="preserve"> You", "</w:t>
      </w:r>
      <w:r w:rsidR="00707929">
        <w:rPr>
          <w:sz w:val="24"/>
          <w:lang w:val="en-US"/>
        </w:rPr>
        <w:t>An</w:t>
      </w:r>
      <w:r>
        <w:rPr>
          <w:sz w:val="24"/>
          <w:lang w:val="en-US"/>
        </w:rPr>
        <w:t>ik</w:t>
      </w:r>
      <w:r w:rsidR="00707929">
        <w:rPr>
          <w:sz w:val="24"/>
          <w:lang w:val="en-US"/>
        </w:rPr>
        <w:t>e</w:t>
      </w:r>
      <w:r>
        <w:rPr>
          <w:sz w:val="24"/>
          <w:lang w:val="en-US"/>
        </w:rPr>
        <w:t>th</w:t>
      </w:r>
      <w:r w:rsidR="00707929">
        <w:rPr>
          <w:sz w:val="24"/>
          <w:lang w:val="en-US"/>
        </w:rPr>
        <w:t xml:space="preserve"> </w:t>
      </w:r>
      <w:r>
        <w:rPr>
          <w:sz w:val="24"/>
          <w:lang w:val="en-US"/>
        </w:rPr>
        <w:t>Singh", 2010);</w:t>
      </w:r>
    </w:p>
    <w:p w14:paraId="5857D7AE" w14:textId="77777777" w:rsidR="002109B4" w:rsidRDefault="00C80360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book1.display();</w:t>
      </w:r>
    </w:p>
    <w:p w14:paraId="3CFA16E3" w14:textId="77777777" w:rsidR="002109B4" w:rsidRDefault="00C80360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book2.display();</w:t>
      </w:r>
    </w:p>
    <w:p w14:paraId="614CD2C9" w14:textId="77777777" w:rsidR="002109B4" w:rsidRDefault="00C80360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}</w:t>
      </w:r>
    </w:p>
    <w:p w14:paraId="5B3F5E6E" w14:textId="77777777" w:rsidR="002109B4" w:rsidRDefault="00C80360">
      <w:pPr>
        <w:ind w:left="1440" w:firstLine="0"/>
        <w:rPr>
          <w:sz w:val="24"/>
          <w:lang w:val="en-US"/>
        </w:rPr>
      </w:pPr>
      <w:r>
        <w:rPr>
          <w:sz w:val="24"/>
          <w:lang w:val="en-US"/>
        </w:rPr>
        <w:t xml:space="preserve"> }</w:t>
      </w:r>
    </w:p>
    <w:p w14:paraId="6238AF5F" w14:textId="02FFC7EC" w:rsidR="002109B4" w:rsidRDefault="00C80360" w:rsidP="001A57C5">
      <w:pPr>
        <w:ind w:left="1440" w:firstLineChars="1000" w:firstLine="2400"/>
        <w:rPr>
          <w:sz w:val="24"/>
          <w:lang w:val="en-US"/>
        </w:rPr>
      </w:pPr>
      <w:r>
        <w:rPr>
          <w:sz w:val="24"/>
          <w:lang w:val="en-US"/>
        </w:rPr>
        <w:t xml:space="preserve"> // class ends here</w:t>
      </w:r>
    </w:p>
    <w:p w14:paraId="33ACB484" w14:textId="77777777" w:rsidR="002109B4" w:rsidRDefault="00C80360">
      <w:pPr>
        <w:ind w:left="0" w:firstLine="0"/>
        <w:rPr>
          <w:sz w:val="24"/>
        </w:rPr>
      </w:pPr>
      <w:r>
        <w:rPr>
          <w:sz w:val="24"/>
        </w:rPr>
        <w:t xml:space="preserve"> </w:t>
      </w:r>
    </w:p>
    <w:p w14:paraId="0396001A" w14:textId="77777777" w:rsidR="002109B4" w:rsidRDefault="002109B4">
      <w:pPr>
        <w:ind w:left="0" w:firstLine="0"/>
        <w:rPr>
          <w:sz w:val="24"/>
        </w:rPr>
      </w:pPr>
    </w:p>
    <w:p w14:paraId="2C8E9840" w14:textId="77777777" w:rsidR="002109B4" w:rsidRDefault="00C80360">
      <w:pPr>
        <w:ind w:left="0" w:firstLine="0"/>
        <w:rPr>
          <w:sz w:val="24"/>
        </w:rPr>
      </w:pPr>
      <w:r>
        <w:rPr>
          <w:sz w:val="24"/>
        </w:rPr>
        <w:t xml:space="preserve">                         Output:</w:t>
      </w:r>
    </w:p>
    <w:p w14:paraId="75738891" w14:textId="77777777" w:rsidR="002109B4" w:rsidRDefault="002109B4">
      <w:pPr>
        <w:ind w:left="0" w:firstLine="0"/>
        <w:rPr>
          <w:sz w:val="24"/>
        </w:rPr>
      </w:pPr>
    </w:p>
    <w:p w14:paraId="6C4B2127" w14:textId="77777777" w:rsidR="002109B4" w:rsidRDefault="002109B4">
      <w:pPr>
        <w:ind w:left="0" w:firstLine="0"/>
        <w:rPr>
          <w:sz w:val="24"/>
        </w:rPr>
      </w:pPr>
    </w:p>
    <w:p w14:paraId="1943C663" w14:textId="270B6BEB" w:rsidR="002109B4" w:rsidRDefault="00C80360">
      <w:pPr>
        <w:ind w:left="0" w:firstLine="0"/>
        <w:rPr>
          <w:sz w:val="24"/>
        </w:rPr>
      </w:pPr>
      <w:r>
        <w:rPr>
          <w:sz w:val="24"/>
        </w:rPr>
        <w:lastRenderedPageBreak/>
        <w:t xml:space="preserve">                                   </w:t>
      </w:r>
      <w:r w:rsidR="0037698C" w:rsidRPr="0037698C">
        <w:rPr>
          <w:noProof/>
          <w:sz w:val="24"/>
        </w:rPr>
        <w:drawing>
          <wp:inline distT="0" distB="0" distL="0" distR="0" wp14:anchorId="7C37DF93" wp14:editId="2392F9C5">
            <wp:extent cx="6584950" cy="640080"/>
            <wp:effectExtent l="0" t="0" r="6350" b="7620"/>
            <wp:docPr id="1184460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602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A6BC" w14:textId="77777777" w:rsidR="002109B4" w:rsidRDefault="002109B4">
      <w:pPr>
        <w:ind w:left="0" w:firstLine="0"/>
        <w:rPr>
          <w:sz w:val="24"/>
        </w:rPr>
      </w:pPr>
    </w:p>
    <w:p w14:paraId="7F3F4299" w14:textId="77777777" w:rsidR="002109B4" w:rsidRDefault="002109B4">
      <w:pPr>
        <w:ind w:left="0" w:firstLine="0"/>
        <w:rPr>
          <w:sz w:val="24"/>
        </w:rPr>
      </w:pPr>
    </w:p>
    <w:p w14:paraId="38EAF2A6" w14:textId="77777777" w:rsidR="002109B4" w:rsidRDefault="00C80360">
      <w:pPr>
        <w:ind w:left="0" w:firstLine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Error Table:</w:t>
      </w:r>
    </w:p>
    <w:p w14:paraId="286BA8F1" w14:textId="77777777" w:rsidR="002109B4" w:rsidRDefault="00C80360">
      <w:pPr>
        <w:ind w:left="0" w:firstLine="0"/>
        <w:rPr>
          <w:sz w:val="24"/>
        </w:rPr>
      </w:pPr>
      <w:r>
        <w:rPr>
          <w:sz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2719"/>
        <w:gridCol w:w="6107"/>
      </w:tblGrid>
      <w:tr w:rsidR="002109B4" w14:paraId="25D74A86" w14:textId="77777777">
        <w:trPr>
          <w:trHeight w:val="639"/>
        </w:trPr>
        <w:tc>
          <w:tcPr>
            <w:tcW w:w="678" w:type="dxa"/>
          </w:tcPr>
          <w:p w14:paraId="453CE8D6" w14:textId="77777777" w:rsidR="002109B4" w:rsidRDefault="002109B4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4CBD37ED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S.NO</w:t>
            </w:r>
          </w:p>
        </w:tc>
        <w:tc>
          <w:tcPr>
            <w:tcW w:w="2719" w:type="dxa"/>
          </w:tcPr>
          <w:p w14:paraId="1217654E" w14:textId="77777777" w:rsidR="002109B4" w:rsidRDefault="002109B4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26960B86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Errors</w:t>
            </w:r>
          </w:p>
        </w:tc>
        <w:tc>
          <w:tcPr>
            <w:tcW w:w="6107" w:type="dxa"/>
          </w:tcPr>
          <w:p w14:paraId="6544D145" w14:textId="77777777" w:rsidR="002109B4" w:rsidRDefault="002109B4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1C1D29BF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Rectification</w:t>
            </w:r>
          </w:p>
        </w:tc>
      </w:tr>
      <w:tr w:rsidR="002109B4" w14:paraId="734E0C4E" w14:textId="77777777">
        <w:trPr>
          <w:trHeight w:val="632"/>
        </w:trPr>
        <w:tc>
          <w:tcPr>
            <w:tcW w:w="678" w:type="dxa"/>
          </w:tcPr>
          <w:p w14:paraId="4F52AAC1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1</w:t>
            </w:r>
          </w:p>
        </w:tc>
        <w:tc>
          <w:tcPr>
            <w:tcW w:w="2719" w:type="dxa"/>
          </w:tcPr>
          <w:p w14:paraId="316D912B" w14:textId="77777777" w:rsidR="002109B4" w:rsidRDefault="00C80360">
            <w:pPr>
              <w:spacing w:after="0" w:line="240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Setting the parameters inside the constructor</w:t>
            </w:r>
          </w:p>
        </w:tc>
        <w:tc>
          <w:tcPr>
            <w:tcW w:w="6107" w:type="dxa"/>
          </w:tcPr>
          <w:p w14:paraId="5366FD68" w14:textId="77777777" w:rsidR="002109B4" w:rsidRDefault="00C80360">
            <w:pPr>
              <w:pStyle w:val="BodyText"/>
              <w:rPr>
                <w:rFonts w:asciiTheme="minorHAnsi" w:eastAsiaTheme="minorEastAsia" w:hAnsiTheme="minorHAnsi" w:cstheme="minorBidi"/>
              </w:rPr>
            </w:pPr>
            <w:r>
              <w:t>We cannot pass the values inside constructor without setting them first</w:t>
            </w:r>
          </w:p>
          <w:p w14:paraId="31145001" w14:textId="77777777" w:rsidR="002109B4" w:rsidRDefault="002109B4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</w:p>
        </w:tc>
      </w:tr>
      <w:tr w:rsidR="002109B4" w14:paraId="2FF589BF" w14:textId="77777777">
        <w:trPr>
          <w:trHeight w:val="543"/>
        </w:trPr>
        <w:tc>
          <w:tcPr>
            <w:tcW w:w="678" w:type="dxa"/>
          </w:tcPr>
          <w:p w14:paraId="143AF34A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2</w:t>
            </w:r>
          </w:p>
        </w:tc>
        <w:tc>
          <w:tcPr>
            <w:tcW w:w="2719" w:type="dxa"/>
          </w:tcPr>
          <w:p w14:paraId="3494278A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      }</w:t>
            </w:r>
          </w:p>
        </w:tc>
        <w:tc>
          <w:tcPr>
            <w:tcW w:w="6107" w:type="dxa"/>
          </w:tcPr>
          <w:p w14:paraId="32BDA1D0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Ending the class and main method is required.</w:t>
            </w:r>
          </w:p>
        </w:tc>
      </w:tr>
    </w:tbl>
    <w:p w14:paraId="7DD75914" w14:textId="77777777" w:rsidR="002109B4" w:rsidRDefault="002109B4">
      <w:pPr>
        <w:ind w:left="0" w:firstLine="0"/>
        <w:rPr>
          <w:sz w:val="24"/>
        </w:rPr>
      </w:pPr>
    </w:p>
    <w:p w14:paraId="498153A5" w14:textId="77777777" w:rsidR="002109B4" w:rsidRDefault="002109B4">
      <w:pPr>
        <w:ind w:left="0" w:firstLine="0"/>
        <w:rPr>
          <w:sz w:val="24"/>
        </w:rPr>
      </w:pPr>
    </w:p>
    <w:p w14:paraId="0172B2B1" w14:textId="77777777" w:rsidR="002109B4" w:rsidRDefault="00C80360">
      <w:pPr>
        <w:pStyle w:val="ListParagraph"/>
        <w:numPr>
          <w:ilvl w:val="0"/>
          <w:numId w:val="7"/>
        </w:numPr>
        <w:spacing w:line="240" w:lineRule="auto"/>
        <w:ind w:left="835" w:right="1998" w:hanging="360"/>
        <w:rPr>
          <w:rFonts w:ascii="Arial Rounded MT Bold" w:hAnsi="Arial Rounded MT Bold"/>
          <w:sz w:val="27"/>
          <w:szCs w:val="27"/>
        </w:rPr>
      </w:pPr>
      <w:r>
        <w:rPr>
          <w:rFonts w:ascii="Arial Rounded MT Bold" w:hAnsi="Arial Rounded MT Bold"/>
          <w:sz w:val="27"/>
          <w:szCs w:val="27"/>
        </w:rPr>
        <w:t>Program : 2</w:t>
      </w:r>
    </w:p>
    <w:p w14:paraId="283DEA4C" w14:textId="77777777" w:rsidR="002109B4" w:rsidRDefault="002109B4">
      <w:pPr>
        <w:spacing w:line="240" w:lineRule="auto"/>
        <w:ind w:right="1998"/>
        <w:rPr>
          <w:sz w:val="24"/>
        </w:rPr>
      </w:pPr>
    </w:p>
    <w:p w14:paraId="6A522FB6" w14:textId="77777777" w:rsidR="002109B4" w:rsidRDefault="00C80360">
      <w:pPr>
        <w:rPr>
          <w:rFonts w:ascii="Bahnschrift Condensed" w:hAnsi="Bahnschrift Condensed"/>
          <w:b/>
          <w:bCs/>
          <w:sz w:val="24"/>
        </w:rPr>
      </w:pPr>
      <w:r>
        <w:rPr>
          <w:sz w:val="24"/>
        </w:rPr>
        <w:t xml:space="preserve">           Q)</w:t>
      </w:r>
      <w:r>
        <w:rPr>
          <w:rFonts w:ascii="Bahnschrift Condensed" w:hAnsi="Bahnschrift Condensed"/>
          <w:sz w:val="24"/>
        </w:rPr>
        <w:t xml:space="preserve"> </w:t>
      </w:r>
      <w:r>
        <w:rPr>
          <w:rFonts w:ascii="Bahnschrift Condensed" w:hAnsi="Bahnschrift Condensed"/>
          <w:b/>
          <w:bCs/>
          <w:sz w:val="24"/>
          <w:lang w:val="en-US"/>
        </w:rPr>
        <w:t xml:space="preserve"> </w:t>
      </w:r>
      <w:r>
        <w:rPr>
          <w:rFonts w:ascii="Bahnschrift Condensed" w:hAnsi="Bahnschrift Condensed"/>
          <w:b/>
          <w:bCs/>
          <w:sz w:val="24"/>
        </w:rPr>
        <w:t xml:space="preserve">To create a java program with class named Myclass with a static variable “Count” of            </w:t>
      </w:r>
    </w:p>
    <w:p w14:paraId="6DFD571B" w14:textId="77777777" w:rsidR="002109B4" w:rsidRDefault="00C80360">
      <w:pPr>
        <w:rPr>
          <w:rFonts w:ascii="Bahnschrift Condensed" w:hAnsi="Bahnschrift Condensed"/>
          <w:b/>
          <w:bCs/>
          <w:sz w:val="24"/>
          <w:lang w:val="en-US"/>
        </w:rPr>
      </w:pPr>
      <w:r>
        <w:rPr>
          <w:sz w:val="24"/>
        </w:rPr>
        <w:t xml:space="preserve">                 </w:t>
      </w:r>
      <w:r>
        <w:rPr>
          <w:rFonts w:ascii="Bahnschrift Condensed" w:hAnsi="Bahnschrift Condensed"/>
          <w:b/>
          <w:bCs/>
          <w:sz w:val="24"/>
        </w:rPr>
        <w:t xml:space="preserve">“inttype”, </w:t>
      </w:r>
      <w:r>
        <w:rPr>
          <w:rFonts w:ascii="Bahnschrift Condensed" w:hAnsi="Bahnschrift Condensed"/>
          <w:b/>
          <w:bCs/>
          <w:sz w:val="24"/>
          <w:lang w:val="en-US"/>
        </w:rPr>
        <w:t xml:space="preserve">Initialized to 0 and a constant variable “pi” of type double , initialized to 3.1415 as </w:t>
      </w:r>
    </w:p>
    <w:p w14:paraId="2B03A43D" w14:textId="77777777" w:rsidR="002109B4" w:rsidRDefault="00C80360">
      <w:pPr>
        <w:rPr>
          <w:rFonts w:ascii="Bahnschrift Condensed" w:hAnsi="Bahnschrift Condensed"/>
          <w:b/>
          <w:bCs/>
          <w:sz w:val="24"/>
          <w:lang w:val="en-US"/>
        </w:rPr>
      </w:pPr>
      <w:r>
        <w:rPr>
          <w:rFonts w:ascii="Bahnschrift Condensed" w:hAnsi="Bahnschrift Condensed"/>
          <w:b/>
          <w:bCs/>
          <w:sz w:val="24"/>
          <w:lang w:val="en-US"/>
        </w:rPr>
        <w:t xml:space="preserve">                      attributes of that class</w:t>
      </w:r>
      <w:r>
        <w:rPr>
          <w:rFonts w:ascii="Bahnschrift Condensed" w:hAnsi="Bahnschrift Condensed"/>
          <w:b/>
          <w:bCs/>
          <w:sz w:val="24"/>
        </w:rPr>
        <w:t xml:space="preserve"> </w:t>
      </w:r>
      <w:r>
        <w:rPr>
          <w:rFonts w:ascii="Bahnschrift Condensed" w:hAnsi="Bahnschrift Condensed"/>
          <w:b/>
          <w:bCs/>
          <w:sz w:val="24"/>
          <w:lang w:val="en-US"/>
        </w:rPr>
        <w:t xml:space="preserve">Now, define a constructor for “Myclass” that increments the </w:t>
      </w:r>
    </w:p>
    <w:p w14:paraId="45C094B2" w14:textId="77777777" w:rsidR="002109B4" w:rsidRDefault="00C80360">
      <w:pPr>
        <w:rPr>
          <w:rFonts w:ascii="Bahnschrift Condensed" w:hAnsi="Bahnschrift Condensed"/>
          <w:b/>
          <w:bCs/>
          <w:sz w:val="24"/>
          <w:lang w:val="en-US"/>
        </w:rPr>
      </w:pPr>
      <w:r>
        <w:rPr>
          <w:rFonts w:ascii="Bahnschrift Condensed" w:hAnsi="Bahnschrift Condensed"/>
          <w:b/>
          <w:bCs/>
          <w:sz w:val="24"/>
          <w:lang w:val="en-US"/>
        </w:rPr>
        <w:t xml:space="preserve">                      “Count” variable each that an object of </w:t>
      </w:r>
      <w:r>
        <w:rPr>
          <w:rFonts w:ascii="Bahnschrift Condensed" w:hAnsi="Bahnschrift Condensed"/>
          <w:b/>
          <w:bCs/>
          <w:sz w:val="24"/>
        </w:rPr>
        <w:t xml:space="preserve"> </w:t>
      </w:r>
      <w:r>
        <w:rPr>
          <w:rFonts w:ascii="Bahnschrift Condensed" w:hAnsi="Bahnschrift Condensed"/>
          <w:b/>
          <w:bCs/>
          <w:sz w:val="24"/>
          <w:lang w:val="en-US"/>
        </w:rPr>
        <w:t xml:space="preserve">Myclass is created. Finally , print the final values  </w:t>
      </w:r>
    </w:p>
    <w:p w14:paraId="08155705" w14:textId="77777777" w:rsidR="002109B4" w:rsidRDefault="00C80360">
      <w:pPr>
        <w:rPr>
          <w:rFonts w:ascii="Bahnschrift Condensed" w:hAnsi="Bahnschrift Condensed"/>
          <w:b/>
          <w:bCs/>
          <w:sz w:val="24"/>
          <w:lang w:val="en-US"/>
        </w:rPr>
      </w:pPr>
      <w:r>
        <w:rPr>
          <w:rFonts w:ascii="Bahnschrift Condensed" w:hAnsi="Bahnschrift Condensed"/>
          <w:b/>
          <w:bCs/>
          <w:sz w:val="24"/>
          <w:lang w:val="en-US"/>
        </w:rPr>
        <w:t xml:space="preserve">                     of “Count” and “pi” variables . </w:t>
      </w:r>
    </w:p>
    <w:p w14:paraId="35B812F0" w14:textId="77777777" w:rsidR="002109B4" w:rsidRDefault="002109B4">
      <w:pPr>
        <w:rPr>
          <w:rFonts w:ascii="Bahnschrift Condensed" w:hAnsi="Bahnschrift Condensed"/>
          <w:b/>
          <w:bCs/>
          <w:sz w:val="24"/>
        </w:rPr>
      </w:pPr>
    </w:p>
    <w:p w14:paraId="463C87B6" w14:textId="298DDA31" w:rsidR="002109B4" w:rsidRPr="001A57C5" w:rsidRDefault="00C80360" w:rsidP="001A57C5">
      <w:pPr>
        <w:spacing w:after="0" w:line="240" w:lineRule="auto"/>
        <w:ind w:right="0"/>
        <w:rPr>
          <w:sz w:val="25"/>
          <w:szCs w:val="25"/>
        </w:rPr>
      </w:pPr>
      <w:r>
        <w:rPr>
          <w:rFonts w:ascii="Bahnschrift Condensed" w:hAnsi="Bahnschrift Condensed"/>
          <w:b/>
          <w:bCs/>
          <w:sz w:val="24"/>
        </w:rPr>
        <w:t xml:space="preserve">                 </w:t>
      </w:r>
      <w:r>
        <w:rPr>
          <w:rFonts w:ascii="Bahnschrift Condensed" w:hAnsi="Bahnschrift Condensed"/>
          <w:sz w:val="25"/>
          <w:szCs w:val="25"/>
        </w:rPr>
        <w:t xml:space="preserve"> </w:t>
      </w:r>
      <w:r>
        <w:rPr>
          <w:sz w:val="25"/>
          <w:szCs w:val="25"/>
        </w:rPr>
        <w:t>Class Diagram:</w:t>
      </w:r>
      <w:r>
        <w:rPr>
          <w:sz w:val="24"/>
        </w:rPr>
        <w:t xml:space="preserve">               </w:t>
      </w:r>
    </w:p>
    <w:p w14:paraId="1B2F2FAE" w14:textId="77777777" w:rsidR="002109B4" w:rsidRDefault="00C80360">
      <w:pPr>
        <w:ind w:left="0" w:firstLine="0"/>
        <w:rPr>
          <w:sz w:val="24"/>
        </w:rPr>
      </w:pPr>
      <w:r>
        <w:rPr>
          <w:sz w:val="24"/>
        </w:rPr>
        <w:t xml:space="preserve">                                       </w:t>
      </w:r>
    </w:p>
    <w:tbl>
      <w:tblPr>
        <w:tblStyle w:val="TableGrid"/>
        <w:tblW w:w="0" w:type="auto"/>
        <w:tblInd w:w="1413" w:type="dxa"/>
        <w:tblLook w:val="04A0" w:firstRow="1" w:lastRow="0" w:firstColumn="1" w:lastColumn="0" w:noHBand="0" w:noVBand="1"/>
      </w:tblPr>
      <w:tblGrid>
        <w:gridCol w:w="4394"/>
      </w:tblGrid>
      <w:tr w:rsidR="002109B4" w14:paraId="6B5F3728" w14:textId="77777777">
        <w:tc>
          <w:tcPr>
            <w:tcW w:w="4394" w:type="dxa"/>
          </w:tcPr>
          <w:p w14:paraId="7C44E286" w14:textId="77777777" w:rsidR="002109B4" w:rsidRDefault="00C80360">
            <w:pPr>
              <w:spacing w:after="0" w:line="240" w:lineRule="auto"/>
              <w:ind w:left="0" w:right="0" w:firstLine="0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 xml:space="preserve">                     MyClass</w:t>
            </w:r>
          </w:p>
          <w:p w14:paraId="79B33758" w14:textId="77777777" w:rsidR="002109B4" w:rsidRDefault="002109B4">
            <w:pPr>
              <w:spacing w:after="0" w:line="240" w:lineRule="auto"/>
              <w:ind w:left="0" w:right="0" w:firstLine="0"/>
              <w:rPr>
                <w:sz w:val="24"/>
              </w:rPr>
            </w:pPr>
          </w:p>
        </w:tc>
      </w:tr>
      <w:tr w:rsidR="002109B4" w14:paraId="44FE96C1" w14:textId="77777777">
        <w:trPr>
          <w:trHeight w:val="662"/>
        </w:trPr>
        <w:tc>
          <w:tcPr>
            <w:tcW w:w="4394" w:type="dxa"/>
          </w:tcPr>
          <w:p w14:paraId="3ED3F40A" w14:textId="77777777" w:rsidR="002109B4" w:rsidRDefault="00C80360">
            <w:pPr>
              <w:spacing w:after="0" w:line="240" w:lineRule="auto"/>
              <w:ind w:left="115" w:right="0" w:firstLine="0"/>
              <w:rPr>
                <w:sz w:val="24"/>
              </w:rPr>
            </w:pPr>
            <w:r>
              <w:rPr>
                <w:sz w:val="24"/>
              </w:rPr>
              <w:t xml:space="preserve">- Count: int        </w:t>
            </w:r>
          </w:p>
          <w:p w14:paraId="6445FCDF" w14:textId="77777777" w:rsidR="002109B4" w:rsidRDefault="00C80360">
            <w:pPr>
              <w:spacing w:after="0" w:line="240" w:lineRule="auto"/>
              <w:ind w:left="115" w:right="0" w:firstLine="0"/>
              <w:rPr>
                <w:sz w:val="24"/>
              </w:rPr>
            </w:pPr>
            <w:r>
              <w:rPr>
                <w:sz w:val="24"/>
              </w:rPr>
              <w:t xml:space="preserve"> + pi: double        </w:t>
            </w:r>
          </w:p>
          <w:p w14:paraId="6C02DDA9" w14:textId="77777777" w:rsidR="002109B4" w:rsidRDefault="002109B4">
            <w:pPr>
              <w:spacing w:after="0" w:line="240" w:lineRule="auto"/>
              <w:ind w:left="115" w:right="0" w:firstLine="0"/>
              <w:rPr>
                <w:sz w:val="24"/>
              </w:rPr>
            </w:pPr>
          </w:p>
        </w:tc>
      </w:tr>
      <w:tr w:rsidR="002109B4" w14:paraId="7889BF50" w14:textId="77777777">
        <w:trPr>
          <w:trHeight w:val="1117"/>
        </w:trPr>
        <w:tc>
          <w:tcPr>
            <w:tcW w:w="4394" w:type="dxa"/>
          </w:tcPr>
          <w:p w14:paraId="75EA356A" w14:textId="77777777" w:rsidR="002109B4" w:rsidRDefault="002109B4">
            <w:pPr>
              <w:spacing w:after="0" w:line="240" w:lineRule="auto"/>
              <w:ind w:left="0" w:right="0" w:firstLine="0"/>
              <w:rPr>
                <w:sz w:val="24"/>
              </w:rPr>
            </w:pPr>
          </w:p>
          <w:p w14:paraId="35101267" w14:textId="77777777" w:rsidR="002109B4" w:rsidRDefault="00C80360">
            <w:pPr>
              <w:spacing w:after="0" w:line="240" w:lineRule="auto"/>
              <w:ind w:left="115" w:right="0" w:firstLine="0"/>
              <w:rPr>
                <w:sz w:val="24"/>
              </w:rPr>
            </w:pPr>
            <w:r>
              <w:rPr>
                <w:sz w:val="24"/>
              </w:rPr>
              <w:t xml:space="preserve"> + MyClass()         </w:t>
            </w:r>
          </w:p>
          <w:p w14:paraId="449ECCAA" w14:textId="77777777" w:rsidR="002109B4" w:rsidRDefault="00C80360">
            <w:pPr>
              <w:spacing w:after="0" w:line="240" w:lineRule="auto"/>
              <w:ind w:right="0"/>
              <w:rPr>
                <w:sz w:val="24"/>
              </w:rPr>
            </w:pPr>
            <w:r>
              <w:rPr>
                <w:sz w:val="24"/>
              </w:rPr>
              <w:t>+ getCount(): int</w:t>
            </w:r>
          </w:p>
          <w:p w14:paraId="1B1E6808" w14:textId="77777777" w:rsidR="002109B4" w:rsidRDefault="002109B4">
            <w:pPr>
              <w:pStyle w:val="ListParagraph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</w:tbl>
    <w:p w14:paraId="66AD6732" w14:textId="3A539007" w:rsidR="002109B4" w:rsidRDefault="002109B4" w:rsidP="001A57C5">
      <w:pPr>
        <w:ind w:left="0" w:firstLine="0"/>
        <w:rPr>
          <w:rFonts w:ascii="Bahnschrift Condensed" w:hAnsi="Bahnschrift Condensed"/>
          <w:b/>
          <w:bCs/>
          <w:sz w:val="24"/>
        </w:rPr>
      </w:pPr>
    </w:p>
    <w:p w14:paraId="255CDB5B" w14:textId="77777777" w:rsidR="002109B4" w:rsidRDefault="002109B4">
      <w:pPr>
        <w:rPr>
          <w:rFonts w:ascii="Bahnschrift Condensed" w:hAnsi="Bahnschrift Condensed"/>
          <w:b/>
          <w:bCs/>
          <w:sz w:val="24"/>
        </w:rPr>
      </w:pPr>
    </w:p>
    <w:p w14:paraId="76580500" w14:textId="77777777" w:rsidR="002109B4" w:rsidRDefault="00C80360">
      <w:pPr>
        <w:ind w:left="0" w:firstLine="0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Program:</w:t>
      </w:r>
    </w:p>
    <w:p w14:paraId="29C4D420" w14:textId="77777777" w:rsidR="002109B4" w:rsidRDefault="00C80360">
      <w:pPr>
        <w:ind w:left="0" w:firstLineChars="500" w:firstLine="1200"/>
        <w:rPr>
          <w:sz w:val="24"/>
        </w:rPr>
      </w:pPr>
      <w:r>
        <w:rPr>
          <w:sz w:val="24"/>
        </w:rPr>
        <w:t xml:space="preserve">  </w:t>
      </w:r>
    </w:p>
    <w:p w14:paraId="7F0AA4AA" w14:textId="77777777" w:rsidR="002109B4" w:rsidRDefault="00C80360">
      <w:pPr>
        <w:ind w:leftChars="134" w:left="375" w:firstLineChars="396" w:firstLine="950"/>
        <w:rPr>
          <w:sz w:val="24"/>
        </w:rPr>
      </w:pPr>
      <w:r>
        <w:rPr>
          <w:sz w:val="24"/>
        </w:rPr>
        <w:t>class Myclass{</w:t>
      </w:r>
    </w:p>
    <w:p w14:paraId="565C142E" w14:textId="77777777" w:rsidR="002109B4" w:rsidRDefault="00C80360">
      <w:pPr>
        <w:ind w:leftChars="694" w:left="1943" w:firstLineChars="496" w:firstLine="1190"/>
        <w:rPr>
          <w:sz w:val="24"/>
        </w:rPr>
      </w:pPr>
      <w:r>
        <w:rPr>
          <w:sz w:val="24"/>
        </w:rPr>
        <w:t>// class starts here</w:t>
      </w:r>
    </w:p>
    <w:p w14:paraId="257EFD75" w14:textId="77777777" w:rsidR="002109B4" w:rsidRDefault="00C80360">
      <w:pPr>
        <w:ind w:left="1470"/>
        <w:rPr>
          <w:sz w:val="24"/>
        </w:rPr>
      </w:pPr>
      <w:r>
        <w:rPr>
          <w:sz w:val="24"/>
        </w:rPr>
        <w:t>static int Count = 0;</w:t>
      </w:r>
    </w:p>
    <w:p w14:paraId="13CE35B1" w14:textId="77777777" w:rsidR="002109B4" w:rsidRDefault="00C80360">
      <w:pPr>
        <w:ind w:left="1470"/>
        <w:rPr>
          <w:sz w:val="24"/>
        </w:rPr>
      </w:pPr>
      <w:r>
        <w:rPr>
          <w:sz w:val="24"/>
        </w:rPr>
        <w:t>final double pi = 3.1415;</w:t>
      </w:r>
    </w:p>
    <w:p w14:paraId="68EE8603" w14:textId="77777777" w:rsidR="002109B4" w:rsidRDefault="00C80360">
      <w:pPr>
        <w:ind w:leftChars="694" w:left="1943" w:firstLineChars="546" w:firstLine="1310"/>
        <w:rPr>
          <w:sz w:val="24"/>
        </w:rPr>
      </w:pPr>
      <w:r>
        <w:rPr>
          <w:sz w:val="24"/>
        </w:rPr>
        <w:t>// the constructor starts here</w:t>
      </w:r>
    </w:p>
    <w:p w14:paraId="21982291" w14:textId="77777777" w:rsidR="002109B4" w:rsidRDefault="00C80360">
      <w:pPr>
        <w:ind w:left="1470"/>
        <w:rPr>
          <w:sz w:val="24"/>
        </w:rPr>
      </w:pPr>
      <w:r>
        <w:rPr>
          <w:sz w:val="24"/>
        </w:rPr>
        <w:t>Myclass(){</w:t>
      </w:r>
    </w:p>
    <w:p w14:paraId="6472E9B8" w14:textId="77777777" w:rsidR="002109B4" w:rsidRDefault="00C80360">
      <w:pPr>
        <w:ind w:left="1470"/>
        <w:rPr>
          <w:sz w:val="24"/>
        </w:rPr>
      </w:pPr>
      <w:r>
        <w:rPr>
          <w:sz w:val="24"/>
        </w:rPr>
        <w:t>Count++;</w:t>
      </w:r>
    </w:p>
    <w:p w14:paraId="6CF016FE" w14:textId="77777777" w:rsidR="001A57C5" w:rsidRDefault="001A57C5">
      <w:pPr>
        <w:ind w:left="1470"/>
        <w:rPr>
          <w:sz w:val="24"/>
        </w:rPr>
      </w:pPr>
    </w:p>
    <w:p w14:paraId="277D17E7" w14:textId="77777777" w:rsidR="002109B4" w:rsidRDefault="00C80360">
      <w:pPr>
        <w:ind w:left="1470"/>
        <w:rPr>
          <w:sz w:val="24"/>
        </w:rPr>
      </w:pPr>
      <w:r>
        <w:rPr>
          <w:sz w:val="24"/>
        </w:rPr>
        <w:t>}</w:t>
      </w:r>
    </w:p>
    <w:p w14:paraId="050ACD84" w14:textId="77777777" w:rsidR="002109B4" w:rsidRDefault="00C80360">
      <w:pPr>
        <w:ind w:leftChars="694" w:left="1943" w:firstLineChars="596" w:firstLine="1430"/>
        <w:rPr>
          <w:sz w:val="24"/>
        </w:rPr>
      </w:pPr>
      <w:r>
        <w:rPr>
          <w:sz w:val="24"/>
        </w:rPr>
        <w:lastRenderedPageBreak/>
        <w:t>// the constructor ends here</w:t>
      </w:r>
    </w:p>
    <w:p w14:paraId="0A7AF734" w14:textId="77777777" w:rsidR="002109B4" w:rsidRDefault="00C80360">
      <w:pPr>
        <w:ind w:left="1470"/>
        <w:rPr>
          <w:sz w:val="24"/>
        </w:rPr>
      </w:pPr>
      <w:r>
        <w:rPr>
          <w:sz w:val="24"/>
        </w:rPr>
        <w:t>public static void main(String[] args){</w:t>
      </w:r>
    </w:p>
    <w:p w14:paraId="2A6A4CD9" w14:textId="77777777" w:rsidR="002109B4" w:rsidRDefault="00C80360">
      <w:pPr>
        <w:ind w:left="1470"/>
        <w:rPr>
          <w:sz w:val="24"/>
        </w:rPr>
      </w:pPr>
      <w:r>
        <w:rPr>
          <w:sz w:val="24"/>
        </w:rPr>
        <w:t>Myclass c1 = new Myclass();</w:t>
      </w:r>
    </w:p>
    <w:p w14:paraId="4B12FB32" w14:textId="77777777" w:rsidR="002109B4" w:rsidRDefault="00C80360">
      <w:pPr>
        <w:ind w:left="1470"/>
        <w:rPr>
          <w:sz w:val="24"/>
        </w:rPr>
      </w:pPr>
      <w:r>
        <w:rPr>
          <w:sz w:val="24"/>
        </w:rPr>
        <w:t>Myclass c2 = new Myclass();</w:t>
      </w:r>
    </w:p>
    <w:p w14:paraId="323B8941" w14:textId="77777777" w:rsidR="002109B4" w:rsidRDefault="00C80360">
      <w:pPr>
        <w:ind w:left="1470"/>
        <w:rPr>
          <w:sz w:val="24"/>
        </w:rPr>
      </w:pPr>
      <w:r>
        <w:rPr>
          <w:sz w:val="24"/>
        </w:rPr>
        <w:t>System.out.println("Count : " + c1.Count);</w:t>
      </w:r>
    </w:p>
    <w:p w14:paraId="310D3F28" w14:textId="77777777" w:rsidR="002109B4" w:rsidRDefault="00C80360">
      <w:pPr>
        <w:ind w:left="1470"/>
        <w:rPr>
          <w:sz w:val="24"/>
        </w:rPr>
      </w:pPr>
      <w:r>
        <w:rPr>
          <w:sz w:val="24"/>
        </w:rPr>
        <w:t>System.out.println("Pi : " + c1.pi);</w:t>
      </w:r>
    </w:p>
    <w:p w14:paraId="643CB261" w14:textId="77777777" w:rsidR="002109B4" w:rsidRDefault="00C80360">
      <w:pPr>
        <w:ind w:left="1470"/>
        <w:rPr>
          <w:sz w:val="24"/>
        </w:rPr>
      </w:pPr>
      <w:r>
        <w:rPr>
          <w:sz w:val="24"/>
        </w:rPr>
        <w:t>}</w:t>
      </w:r>
    </w:p>
    <w:p w14:paraId="07940CB5" w14:textId="77777777" w:rsidR="002109B4" w:rsidRDefault="00C80360">
      <w:pPr>
        <w:ind w:left="1470"/>
        <w:rPr>
          <w:sz w:val="24"/>
        </w:rPr>
      </w:pPr>
      <w:r>
        <w:rPr>
          <w:sz w:val="24"/>
        </w:rPr>
        <w:t>}</w:t>
      </w:r>
    </w:p>
    <w:p w14:paraId="55B82A95" w14:textId="77777777" w:rsidR="002109B4" w:rsidRDefault="00C80360">
      <w:pPr>
        <w:ind w:leftChars="694" w:left="1943" w:firstLineChars="596" w:firstLine="1430"/>
        <w:rPr>
          <w:sz w:val="24"/>
        </w:rPr>
      </w:pPr>
      <w:r>
        <w:rPr>
          <w:sz w:val="24"/>
        </w:rPr>
        <w:t>// class ends here</w:t>
      </w:r>
    </w:p>
    <w:p w14:paraId="4CD1D32E" w14:textId="77777777" w:rsidR="002109B4" w:rsidRDefault="002109B4" w:rsidP="001A57C5">
      <w:pPr>
        <w:rPr>
          <w:sz w:val="24"/>
        </w:rPr>
      </w:pPr>
    </w:p>
    <w:p w14:paraId="289F71FD" w14:textId="77777777" w:rsidR="002109B4" w:rsidRDefault="002109B4">
      <w:pPr>
        <w:ind w:left="1470"/>
        <w:rPr>
          <w:sz w:val="24"/>
        </w:rPr>
      </w:pPr>
    </w:p>
    <w:p w14:paraId="1B536104" w14:textId="6DD288EC" w:rsidR="002109B4" w:rsidRPr="00707929" w:rsidRDefault="00C80360">
      <w:pPr>
        <w:ind w:left="0" w:firstLine="0"/>
        <w:rPr>
          <w:sz w:val="36"/>
          <w:szCs w:val="36"/>
        </w:rPr>
      </w:pPr>
      <w:r>
        <w:rPr>
          <w:sz w:val="36"/>
          <w:szCs w:val="36"/>
        </w:rPr>
        <w:t xml:space="preserve"> Output:</w:t>
      </w:r>
    </w:p>
    <w:p w14:paraId="68BD9936" w14:textId="26061A81" w:rsidR="002109B4" w:rsidRDefault="00C80360">
      <w:pPr>
        <w:ind w:left="0" w:firstLine="0"/>
        <w:rPr>
          <w:sz w:val="24"/>
        </w:rPr>
      </w:pPr>
      <w:r>
        <w:rPr>
          <w:sz w:val="24"/>
        </w:rPr>
        <w:t xml:space="preserve">                                   </w:t>
      </w:r>
      <w:r w:rsidR="00707929" w:rsidRPr="00707929">
        <w:rPr>
          <w:noProof/>
          <w:sz w:val="24"/>
        </w:rPr>
        <w:drawing>
          <wp:inline distT="0" distB="0" distL="0" distR="0" wp14:anchorId="533387C0" wp14:editId="7AEBB620">
            <wp:extent cx="6325148" cy="1028789"/>
            <wp:effectExtent l="0" t="0" r="0" b="0"/>
            <wp:docPr id="181074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470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A6C0" w14:textId="77777777" w:rsidR="002109B4" w:rsidRDefault="002109B4">
      <w:pPr>
        <w:ind w:left="0" w:firstLine="0"/>
        <w:rPr>
          <w:sz w:val="24"/>
        </w:rPr>
      </w:pPr>
    </w:p>
    <w:p w14:paraId="7028F06F" w14:textId="77777777" w:rsidR="002109B4" w:rsidRDefault="002109B4">
      <w:pPr>
        <w:ind w:left="0" w:firstLine="0"/>
        <w:rPr>
          <w:sz w:val="24"/>
        </w:rPr>
      </w:pPr>
    </w:p>
    <w:p w14:paraId="6D9CC69C" w14:textId="77777777" w:rsidR="002109B4" w:rsidRDefault="00C80360">
      <w:pPr>
        <w:ind w:left="0" w:firstLine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Error Table:</w:t>
      </w:r>
    </w:p>
    <w:p w14:paraId="327C4B47" w14:textId="77777777" w:rsidR="002109B4" w:rsidRDefault="002109B4">
      <w:pPr>
        <w:ind w:left="0" w:firstLine="0"/>
        <w:rPr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2719"/>
        <w:gridCol w:w="6107"/>
      </w:tblGrid>
      <w:tr w:rsidR="002109B4" w14:paraId="12A0F980" w14:textId="77777777">
        <w:trPr>
          <w:trHeight w:val="639"/>
        </w:trPr>
        <w:tc>
          <w:tcPr>
            <w:tcW w:w="678" w:type="dxa"/>
          </w:tcPr>
          <w:p w14:paraId="6560BF54" w14:textId="77777777" w:rsidR="002109B4" w:rsidRDefault="002109B4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4B98DFDE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S.NO</w:t>
            </w:r>
          </w:p>
        </w:tc>
        <w:tc>
          <w:tcPr>
            <w:tcW w:w="2719" w:type="dxa"/>
          </w:tcPr>
          <w:p w14:paraId="42D12622" w14:textId="77777777" w:rsidR="002109B4" w:rsidRDefault="002109B4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6CB0C210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Errors</w:t>
            </w:r>
          </w:p>
        </w:tc>
        <w:tc>
          <w:tcPr>
            <w:tcW w:w="6107" w:type="dxa"/>
          </w:tcPr>
          <w:p w14:paraId="5411C63D" w14:textId="77777777" w:rsidR="002109B4" w:rsidRDefault="002109B4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48EEF7B0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Rectification</w:t>
            </w:r>
          </w:p>
        </w:tc>
      </w:tr>
      <w:tr w:rsidR="002109B4" w14:paraId="5E2D367C" w14:textId="77777777">
        <w:trPr>
          <w:trHeight w:val="632"/>
        </w:trPr>
        <w:tc>
          <w:tcPr>
            <w:tcW w:w="678" w:type="dxa"/>
          </w:tcPr>
          <w:p w14:paraId="44905FD1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1</w:t>
            </w:r>
          </w:p>
        </w:tc>
        <w:tc>
          <w:tcPr>
            <w:tcW w:w="2719" w:type="dxa"/>
          </w:tcPr>
          <w:p w14:paraId="71B8B73B" w14:textId="77777777" w:rsidR="002109B4" w:rsidRDefault="00C80360">
            <w:pPr>
              <w:spacing w:after="0" w:line="240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.variable</w:t>
            </w:r>
          </w:p>
        </w:tc>
        <w:tc>
          <w:tcPr>
            <w:tcW w:w="6107" w:type="dxa"/>
          </w:tcPr>
          <w:p w14:paraId="565A3843" w14:textId="77777777" w:rsidR="002109B4" w:rsidRDefault="00C80360">
            <w:pPr>
              <w:pStyle w:val="BodyText"/>
              <w:rPr>
                <w:sz w:val="22"/>
                <w:szCs w:val="22"/>
              </w:rPr>
            </w:pPr>
            <w:r>
              <w:t>We must mention variable name to call the variable.</w:t>
            </w:r>
          </w:p>
        </w:tc>
      </w:tr>
      <w:tr w:rsidR="002109B4" w14:paraId="2B790236" w14:textId="77777777">
        <w:trPr>
          <w:trHeight w:val="543"/>
        </w:trPr>
        <w:tc>
          <w:tcPr>
            <w:tcW w:w="678" w:type="dxa"/>
          </w:tcPr>
          <w:p w14:paraId="07900C37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2</w:t>
            </w:r>
          </w:p>
        </w:tc>
        <w:tc>
          <w:tcPr>
            <w:tcW w:w="2719" w:type="dxa"/>
          </w:tcPr>
          <w:p w14:paraId="3C31534D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      static</w:t>
            </w:r>
          </w:p>
        </w:tc>
        <w:tc>
          <w:tcPr>
            <w:tcW w:w="6107" w:type="dxa"/>
          </w:tcPr>
          <w:p w14:paraId="4B558917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Static variables contain only one value.</w:t>
            </w:r>
          </w:p>
        </w:tc>
      </w:tr>
    </w:tbl>
    <w:p w14:paraId="57295E78" w14:textId="77777777" w:rsidR="002109B4" w:rsidRDefault="002109B4">
      <w:pPr>
        <w:ind w:left="0" w:firstLine="0"/>
        <w:rPr>
          <w:sz w:val="24"/>
        </w:rPr>
      </w:pPr>
    </w:p>
    <w:p w14:paraId="691A0373" w14:textId="77777777" w:rsidR="002109B4" w:rsidRDefault="002109B4">
      <w:pPr>
        <w:ind w:left="0" w:firstLine="0"/>
        <w:rPr>
          <w:sz w:val="24"/>
        </w:rPr>
      </w:pPr>
    </w:p>
    <w:p w14:paraId="26033529" w14:textId="77777777" w:rsidR="002109B4" w:rsidRDefault="00C80360">
      <w:pPr>
        <w:spacing w:after="0" w:line="240" w:lineRule="auto"/>
        <w:ind w:right="0"/>
        <w:jc w:val="center"/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t>WEEK-5</w:t>
      </w:r>
    </w:p>
    <w:p w14:paraId="641B2C53" w14:textId="77777777" w:rsidR="002109B4" w:rsidRDefault="002109B4">
      <w:pPr>
        <w:spacing w:after="0" w:line="240" w:lineRule="auto"/>
        <w:ind w:right="0"/>
      </w:pPr>
    </w:p>
    <w:p w14:paraId="01806278" w14:textId="77777777" w:rsidR="002109B4" w:rsidRDefault="002109B4">
      <w:pPr>
        <w:spacing w:after="0" w:line="240" w:lineRule="auto"/>
        <w:ind w:right="0"/>
      </w:pPr>
    </w:p>
    <w:p w14:paraId="354E41CD" w14:textId="77777777" w:rsidR="002109B4" w:rsidRDefault="00C80360">
      <w:pPr>
        <w:numPr>
          <w:ilvl w:val="0"/>
          <w:numId w:val="8"/>
        </w:numPr>
        <w:spacing w:after="0" w:line="240" w:lineRule="auto"/>
        <w:ind w:right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>Create a calc using the operations including add, sub, mul, div using multilevel inheritance and display the desired output.</w:t>
      </w:r>
    </w:p>
    <w:p w14:paraId="163F35C2" w14:textId="77777777" w:rsidR="002109B4" w:rsidRDefault="002109B4">
      <w:pPr>
        <w:spacing w:after="0" w:line="240" w:lineRule="auto"/>
        <w:ind w:left="115" w:right="0" w:firstLine="0"/>
        <w:rPr>
          <w:rFonts w:ascii="Arial Rounded MT Bold" w:eastAsia="SimSun" w:hAnsi="Arial Rounded MT Bold" w:cs="Arial Rounded MT Bold"/>
          <w:sz w:val="24"/>
        </w:rPr>
      </w:pPr>
    </w:p>
    <w:p w14:paraId="11FE221E" w14:textId="77777777" w:rsidR="002109B4" w:rsidRDefault="002109B4">
      <w:pPr>
        <w:ind w:left="1450"/>
        <w:rPr>
          <w:rFonts w:ascii="Bahnschrift Condensed" w:hAnsi="Bahnschrift Condensed"/>
          <w:b/>
          <w:bCs/>
          <w:sz w:val="24"/>
        </w:rPr>
      </w:pPr>
    </w:p>
    <w:p w14:paraId="5D6F916E" w14:textId="77777777" w:rsidR="002109B4" w:rsidRDefault="00C80360">
      <w:pPr>
        <w:jc w:val="both"/>
        <w:rPr>
          <w:rFonts w:ascii="Arial Black" w:hAnsi="Arial Black" w:cs="Arial Black"/>
          <w:sz w:val="24"/>
        </w:rPr>
      </w:pPr>
      <w:r>
        <w:rPr>
          <w:rFonts w:ascii="Arial" w:hAnsi="Arial" w:cs="Arial"/>
          <w:sz w:val="24"/>
        </w:rPr>
        <w:t>Class Diagram:</w:t>
      </w:r>
    </w:p>
    <w:p w14:paraId="1C2B17D2" w14:textId="77777777" w:rsidR="002109B4" w:rsidRDefault="00C80360">
      <w:pPr>
        <w:ind w:left="1450"/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 xml:space="preserve">                                </w:t>
      </w:r>
    </w:p>
    <w:tbl>
      <w:tblPr>
        <w:tblStyle w:val="TableGrid"/>
        <w:tblW w:w="0" w:type="auto"/>
        <w:tblInd w:w="1450" w:type="dxa"/>
        <w:tblLook w:val="04A0" w:firstRow="1" w:lastRow="0" w:firstColumn="1" w:lastColumn="0" w:noHBand="0" w:noVBand="1"/>
      </w:tblPr>
      <w:tblGrid>
        <w:gridCol w:w="4832"/>
      </w:tblGrid>
      <w:tr w:rsidR="002109B4" w14:paraId="20C3AF3B" w14:textId="77777777">
        <w:trPr>
          <w:trHeight w:val="398"/>
        </w:trPr>
        <w:tc>
          <w:tcPr>
            <w:tcW w:w="4832" w:type="dxa"/>
          </w:tcPr>
          <w:p w14:paraId="3C3D8FD5" w14:textId="77777777" w:rsidR="002109B4" w:rsidRDefault="00C80360">
            <w:pPr>
              <w:ind w:left="0" w:firstLine="0"/>
              <w:rPr>
                <w:b/>
                <w:bCs/>
              </w:rPr>
            </w:pPr>
            <w:r>
              <w:rPr>
                <w:b/>
                <w:bCs/>
              </w:rPr>
              <w:t xml:space="preserve">       Basic Operations</w:t>
            </w:r>
          </w:p>
        </w:tc>
      </w:tr>
      <w:tr w:rsidR="002109B4" w14:paraId="4C4DFC5D" w14:textId="77777777">
        <w:trPr>
          <w:trHeight w:val="398"/>
        </w:trPr>
        <w:tc>
          <w:tcPr>
            <w:tcW w:w="4832" w:type="dxa"/>
          </w:tcPr>
          <w:p w14:paraId="0E261D8A" w14:textId="77777777" w:rsidR="002109B4" w:rsidRDefault="00C80360">
            <w:pPr>
              <w:ind w:left="0" w:firstLine="0"/>
            </w:pPr>
            <w:r>
              <w:t>+ add (a,b)</w:t>
            </w:r>
          </w:p>
          <w:p w14:paraId="6747E5F6" w14:textId="77777777" w:rsidR="002109B4" w:rsidRDefault="00C80360">
            <w:pPr>
              <w:ind w:left="0" w:firstLine="0"/>
            </w:pPr>
            <w:r>
              <w:t>+subtract (a,b)</w:t>
            </w:r>
          </w:p>
        </w:tc>
      </w:tr>
    </w:tbl>
    <w:p w14:paraId="66D74823" w14:textId="77777777" w:rsidR="002109B4" w:rsidRDefault="00C80360">
      <w:pPr>
        <w:ind w:left="145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FB00D9F" wp14:editId="10074842">
                <wp:simplePos x="0" y="0"/>
                <wp:positionH relativeFrom="column">
                  <wp:posOffset>2301240</wp:posOffset>
                </wp:positionH>
                <wp:positionV relativeFrom="paragraph">
                  <wp:posOffset>8890</wp:posOffset>
                </wp:positionV>
                <wp:extent cx="0" cy="632460"/>
                <wp:effectExtent l="4445" t="0" r="10795" b="7620"/>
                <wp:wrapNone/>
                <wp:docPr id="1749082142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246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Straight Connector 5" o:spid="_x0000_s1026" o:spt="20" style="position:absolute;left:0pt;margin-left:181.2pt;margin-top:0.7pt;height:49.8pt;width:0pt;z-index:251664384;mso-width-relative:page;mso-height-relative:page;" filled="f" stroked="t" coordsize="21600,21600" o:gfxdata="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DuQ7ys0wAAAAkBAAAPAAAAAAAAAAEA&#10;IAAAACIAAABkcnMvZG93bnJldi54bWxQSwECFAAUAAAACACHTuJAPlmnjdsBAAC8AwAADgAAAAAA&#10;AAABACAAAAAiAQAAZHJzL2Uyb0RvYy54bWxQSwUGAAAAAAYABgBZAQAAbwUAAAAA&#10;">
                <v:fill on="f" focussize="0,0"/>
                <v:stroke weight="0.5pt" color="#FFFFFF [3212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6BF74413" w14:textId="77777777" w:rsidR="002109B4" w:rsidRDefault="002109B4">
      <w:pPr>
        <w:ind w:left="1450"/>
      </w:pPr>
    </w:p>
    <w:p w14:paraId="07FB732F" w14:textId="77777777" w:rsidR="002109B4" w:rsidRDefault="002109B4">
      <w:pPr>
        <w:ind w:left="1325" w:firstLine="0"/>
        <w:rPr>
          <w:sz w:val="24"/>
        </w:rPr>
      </w:pPr>
    </w:p>
    <w:p w14:paraId="4471E891" w14:textId="77777777" w:rsidR="001A57C5" w:rsidRDefault="001A57C5">
      <w:pPr>
        <w:ind w:left="1325" w:firstLine="0"/>
        <w:rPr>
          <w:sz w:val="24"/>
        </w:rPr>
      </w:pPr>
    </w:p>
    <w:tbl>
      <w:tblPr>
        <w:tblStyle w:val="TableGrid"/>
        <w:tblW w:w="0" w:type="auto"/>
        <w:tblInd w:w="1325" w:type="dxa"/>
        <w:tblLook w:val="04A0" w:firstRow="1" w:lastRow="0" w:firstColumn="1" w:lastColumn="0" w:noHBand="0" w:noVBand="1"/>
      </w:tblPr>
      <w:tblGrid>
        <w:gridCol w:w="4957"/>
      </w:tblGrid>
      <w:tr w:rsidR="002109B4" w14:paraId="148007C7" w14:textId="77777777">
        <w:tc>
          <w:tcPr>
            <w:tcW w:w="4957" w:type="dxa"/>
          </w:tcPr>
          <w:p w14:paraId="547E834D" w14:textId="77777777" w:rsidR="002109B4" w:rsidRDefault="00C80360">
            <w:pPr>
              <w:ind w:left="0" w:firstLine="0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Multiplication</w:t>
            </w:r>
          </w:p>
        </w:tc>
      </w:tr>
      <w:tr w:rsidR="002109B4" w14:paraId="21419946" w14:textId="77777777">
        <w:tc>
          <w:tcPr>
            <w:tcW w:w="4957" w:type="dxa"/>
          </w:tcPr>
          <w:p w14:paraId="0EB718DD" w14:textId="77777777" w:rsidR="002109B4" w:rsidRDefault="00C80360">
            <w:pPr>
              <w:ind w:left="0" w:firstLine="0"/>
              <w:rPr>
                <w:sz w:val="24"/>
              </w:rPr>
            </w:pPr>
            <w:r>
              <w:rPr>
                <w:sz w:val="24"/>
              </w:rPr>
              <w:lastRenderedPageBreak/>
              <w:t>+Multiply (a,b)</w:t>
            </w:r>
          </w:p>
        </w:tc>
      </w:tr>
    </w:tbl>
    <w:p w14:paraId="6CA1D4BD" w14:textId="77777777" w:rsidR="002109B4" w:rsidRDefault="00C80360">
      <w:pPr>
        <w:ind w:left="1325" w:firstLine="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26BC800" wp14:editId="7BE44811">
                <wp:simplePos x="0" y="0"/>
                <wp:positionH relativeFrom="column">
                  <wp:posOffset>2293620</wp:posOffset>
                </wp:positionH>
                <wp:positionV relativeFrom="paragraph">
                  <wp:posOffset>7620</wp:posOffset>
                </wp:positionV>
                <wp:extent cx="0" cy="746760"/>
                <wp:effectExtent l="4445" t="0" r="10795" b="0"/>
                <wp:wrapNone/>
                <wp:docPr id="1298118355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74676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Straight Connector 8" o:spid="_x0000_s1026" o:spt="20" style="position:absolute;left:0pt;flip:x;margin-left:180.6pt;margin-top:0.6pt;height:58.8pt;width:0pt;z-index:251665408;mso-width-relative:page;mso-height-relative:page;" filled="f" stroked="t" coordsize="21600,21600" o:gfxdata="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AN5l/D1gAAAAkB&#10;AAAPAAAAAAAAAAEAIAAAACIAAABkcnMvZG93bnJldi54bWxQSwECFAAUAAAACACHTuJA4QaW3+QB&#10;AADGAwAADgAAAAAAAAABACAAAAAlAQAAZHJzL2Uyb0RvYy54bWxQSwUGAAAAAAYABgBZAQAAewUA&#10;AAAA&#10;">
                <v:fill on="f" focussize="0,0"/>
                <v:stroke weight="0.5pt" color="#FFFFFF [3212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176B4D59" w14:textId="77777777" w:rsidR="002109B4" w:rsidRDefault="002109B4">
      <w:pPr>
        <w:ind w:left="1325" w:firstLine="0"/>
        <w:rPr>
          <w:sz w:val="24"/>
        </w:rPr>
      </w:pPr>
    </w:p>
    <w:p w14:paraId="0A831E63" w14:textId="77777777" w:rsidR="002109B4" w:rsidRDefault="002109B4">
      <w:pPr>
        <w:ind w:left="1325" w:firstLine="0"/>
        <w:rPr>
          <w:sz w:val="24"/>
        </w:rPr>
      </w:pPr>
    </w:p>
    <w:p w14:paraId="63316147" w14:textId="77777777" w:rsidR="002109B4" w:rsidRDefault="002109B4">
      <w:pPr>
        <w:ind w:left="1325" w:firstLine="0"/>
        <w:rPr>
          <w:sz w:val="24"/>
        </w:rPr>
      </w:pPr>
    </w:p>
    <w:tbl>
      <w:tblPr>
        <w:tblStyle w:val="TableGrid"/>
        <w:tblW w:w="0" w:type="auto"/>
        <w:tblInd w:w="1325" w:type="dxa"/>
        <w:tblLook w:val="04A0" w:firstRow="1" w:lastRow="0" w:firstColumn="1" w:lastColumn="0" w:noHBand="0" w:noVBand="1"/>
      </w:tblPr>
      <w:tblGrid>
        <w:gridCol w:w="4957"/>
      </w:tblGrid>
      <w:tr w:rsidR="002109B4" w14:paraId="273E4C43" w14:textId="77777777">
        <w:tc>
          <w:tcPr>
            <w:tcW w:w="4957" w:type="dxa"/>
          </w:tcPr>
          <w:p w14:paraId="786DCC29" w14:textId="77777777" w:rsidR="002109B4" w:rsidRDefault="00C80360">
            <w:pPr>
              <w:ind w:left="0" w:firstLine="0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Division</w:t>
            </w:r>
          </w:p>
        </w:tc>
      </w:tr>
      <w:tr w:rsidR="002109B4" w14:paraId="5967C036" w14:textId="77777777">
        <w:tc>
          <w:tcPr>
            <w:tcW w:w="4957" w:type="dxa"/>
          </w:tcPr>
          <w:p w14:paraId="1C007A7D" w14:textId="77777777" w:rsidR="002109B4" w:rsidRDefault="00C80360">
            <w:pPr>
              <w:ind w:left="0" w:firstLine="0"/>
              <w:rPr>
                <w:sz w:val="24"/>
              </w:rPr>
            </w:pPr>
            <w:r>
              <w:rPr>
                <w:sz w:val="24"/>
              </w:rPr>
              <w:t>+ Divide (a,b)</w:t>
            </w:r>
          </w:p>
        </w:tc>
      </w:tr>
    </w:tbl>
    <w:p w14:paraId="7C45B74C" w14:textId="77777777" w:rsidR="002109B4" w:rsidRDefault="00C80360">
      <w:pPr>
        <w:ind w:left="0" w:firstLine="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FADAA7D" wp14:editId="447266FC">
                <wp:simplePos x="0" y="0"/>
                <wp:positionH relativeFrom="column">
                  <wp:posOffset>2308860</wp:posOffset>
                </wp:positionH>
                <wp:positionV relativeFrom="paragraph">
                  <wp:posOffset>13335</wp:posOffset>
                </wp:positionV>
                <wp:extent cx="7620" cy="723900"/>
                <wp:effectExtent l="4445" t="0" r="18415" b="7620"/>
                <wp:wrapNone/>
                <wp:docPr id="2125894407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7239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Straight Connector 10" o:spid="_x0000_s1026" o:spt="20" style="position:absolute;left:0pt;flip:x;margin-left:181.8pt;margin-top:1.05pt;height:57pt;width:0.6pt;z-index:251666432;mso-width-relative:page;mso-height-relative:page;" filled="f" stroked="t" coordsize="21600,21600" o:gfxdata="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xhE9&#10;HdgAAAAJAQAADwAAAAAAAAABACAAAAAiAAAAZHJzL2Rvd25yZXYueG1sUEsBAhQAFAAAAAgAh07i&#10;QCqeo+XpAQAAygMAAA4AAAAAAAAAAQAgAAAAJwEAAGRycy9lMm9Eb2MueG1sUEsFBgAAAAAGAAYA&#10;WQEAAIIFAAAAAA==&#10;">
                <v:fill on="f" focussize="0,0"/>
                <v:stroke weight="0.5pt" color="#FFFFFF [3212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1995DD17" w14:textId="77777777" w:rsidR="002109B4" w:rsidRDefault="002109B4">
      <w:pPr>
        <w:ind w:left="0" w:firstLine="0"/>
        <w:rPr>
          <w:sz w:val="24"/>
        </w:rPr>
      </w:pPr>
    </w:p>
    <w:p w14:paraId="254F8636" w14:textId="77777777" w:rsidR="002109B4" w:rsidRDefault="002109B4">
      <w:pPr>
        <w:ind w:left="0" w:firstLine="0"/>
        <w:rPr>
          <w:sz w:val="24"/>
        </w:rPr>
      </w:pPr>
    </w:p>
    <w:p w14:paraId="76DC8AB3" w14:textId="77777777" w:rsidR="002109B4" w:rsidRDefault="00C80360">
      <w:pPr>
        <w:ind w:left="0" w:firstLine="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E5A8D6" wp14:editId="4C8B0B09">
                <wp:simplePos x="0" y="0"/>
                <wp:positionH relativeFrom="column">
                  <wp:posOffset>2293620</wp:posOffset>
                </wp:positionH>
                <wp:positionV relativeFrom="paragraph">
                  <wp:posOffset>605155</wp:posOffset>
                </wp:positionV>
                <wp:extent cx="0" cy="541020"/>
                <wp:effectExtent l="4445" t="0" r="10795" b="7620"/>
                <wp:wrapNone/>
                <wp:docPr id="1825375355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10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Straight Connector 12" o:spid="_x0000_s1026" o:spt="20" style="position:absolute;left:0pt;margin-left:180.6pt;margin-top:47.65pt;height:42.6pt;width:0pt;z-index:251667456;mso-width-relative:page;mso-height-relative:page;" filled="f" stroked="t" coordsize="21600,21600" o:gfxdata="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C5ba4Z1wAAAAoBAAAPAAAA&#10;AAAAAAEAIAAAACIAAABkcnMvZG93bnJldi54bWxQSwECFAAUAAAACACHTuJANTznAt0BAAC9AwAA&#10;DgAAAAAAAAABACAAAAAmAQAAZHJzL2Uyb0RvYy54bWxQSwUGAAAAAAYABgBZAQAAdQUAAAAA&#10;">
                <v:fill on="f" focussize="0,0"/>
                <v:stroke weight="0.5pt" color="#FFFFFF [3212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4"/>
        </w:rPr>
        <w:t xml:space="preserve">                    </w:t>
      </w:r>
    </w:p>
    <w:tbl>
      <w:tblPr>
        <w:tblStyle w:val="TableGrid"/>
        <w:tblW w:w="10360" w:type="dxa"/>
        <w:tblInd w:w="797" w:type="dxa"/>
        <w:tblLook w:val="04A0" w:firstRow="1" w:lastRow="0" w:firstColumn="1" w:lastColumn="0" w:noHBand="0" w:noVBand="1"/>
      </w:tblPr>
      <w:tblGrid>
        <w:gridCol w:w="474"/>
        <w:gridCol w:w="4706"/>
        <w:gridCol w:w="255"/>
        <w:gridCol w:w="4925"/>
      </w:tblGrid>
      <w:tr w:rsidR="002109B4" w14:paraId="79E18D18" w14:textId="77777777">
        <w:trPr>
          <w:gridBefore w:val="1"/>
          <w:gridAfter w:val="1"/>
          <w:wBefore w:w="474" w:type="dxa"/>
          <w:wAfter w:w="4925" w:type="dxa"/>
        </w:trPr>
        <w:tc>
          <w:tcPr>
            <w:tcW w:w="4961" w:type="dxa"/>
            <w:gridSpan w:val="2"/>
          </w:tcPr>
          <w:p w14:paraId="05C1E101" w14:textId="77777777" w:rsidR="002109B4" w:rsidRDefault="00C80360">
            <w:pPr>
              <w:ind w:left="0" w:firstLine="0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Subtraction</w:t>
            </w:r>
          </w:p>
        </w:tc>
      </w:tr>
      <w:tr w:rsidR="002109B4" w14:paraId="51F7F0E5" w14:textId="77777777">
        <w:trPr>
          <w:gridBefore w:val="1"/>
          <w:gridAfter w:val="1"/>
          <w:wBefore w:w="474" w:type="dxa"/>
          <w:wAfter w:w="4925" w:type="dxa"/>
        </w:trPr>
        <w:tc>
          <w:tcPr>
            <w:tcW w:w="4961" w:type="dxa"/>
            <w:gridSpan w:val="2"/>
          </w:tcPr>
          <w:p w14:paraId="5CEED897" w14:textId="77777777" w:rsidR="002109B4" w:rsidRDefault="00C80360">
            <w:pPr>
              <w:ind w:left="0" w:firstLine="0"/>
              <w:rPr>
                <w:sz w:val="24"/>
              </w:rPr>
            </w:pPr>
            <w:r>
              <w:rPr>
                <w:sz w:val="24"/>
              </w:rPr>
              <w:t>+ subtraction(a,b)</w:t>
            </w:r>
          </w:p>
        </w:tc>
      </w:tr>
      <w:tr w:rsidR="002109B4" w14:paraId="372E8436" w14:textId="7777777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5180" w:type="dxa"/>
            <w:gridSpan w:val="2"/>
          </w:tcPr>
          <w:p w14:paraId="2FE16B71" w14:textId="77777777" w:rsidR="002109B4" w:rsidRDefault="002109B4">
            <w:pPr>
              <w:ind w:left="0" w:firstLine="0"/>
              <w:rPr>
                <w:sz w:val="24"/>
              </w:rPr>
            </w:pPr>
          </w:p>
        </w:tc>
        <w:tc>
          <w:tcPr>
            <w:tcW w:w="5180" w:type="dxa"/>
            <w:gridSpan w:val="2"/>
          </w:tcPr>
          <w:p w14:paraId="75E39741" w14:textId="77777777" w:rsidR="002109B4" w:rsidRDefault="002109B4">
            <w:pPr>
              <w:ind w:left="0" w:firstLine="0"/>
              <w:rPr>
                <w:sz w:val="24"/>
              </w:rPr>
            </w:pPr>
          </w:p>
        </w:tc>
      </w:tr>
    </w:tbl>
    <w:p w14:paraId="0E92DF2A" w14:textId="77777777" w:rsidR="002109B4" w:rsidRDefault="00C80360">
      <w:pPr>
        <w:tabs>
          <w:tab w:val="left" w:pos="6900"/>
        </w:tabs>
        <w:ind w:left="0" w:firstLine="0"/>
        <w:rPr>
          <w:sz w:val="24"/>
        </w:rPr>
      </w:pPr>
      <w:r>
        <w:rPr>
          <w:sz w:val="24"/>
        </w:rPr>
        <w:tab/>
      </w:r>
    </w:p>
    <w:p w14:paraId="3388160A" w14:textId="77777777" w:rsidR="002109B4" w:rsidRDefault="002109B4">
      <w:pPr>
        <w:tabs>
          <w:tab w:val="left" w:pos="6900"/>
        </w:tabs>
        <w:rPr>
          <w:sz w:val="24"/>
        </w:rPr>
      </w:pP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5245"/>
      </w:tblGrid>
      <w:tr w:rsidR="002109B4" w14:paraId="68B3CDDA" w14:textId="77777777">
        <w:tc>
          <w:tcPr>
            <w:tcW w:w="5245" w:type="dxa"/>
          </w:tcPr>
          <w:p w14:paraId="06C257ED" w14:textId="77777777" w:rsidR="002109B4" w:rsidRDefault="00C80360">
            <w:pPr>
              <w:tabs>
                <w:tab w:val="left" w:pos="6900"/>
              </w:tabs>
              <w:ind w:left="0" w:firstLine="0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Calculator</w:t>
            </w:r>
          </w:p>
        </w:tc>
      </w:tr>
      <w:tr w:rsidR="002109B4" w14:paraId="24D45A2F" w14:textId="77777777">
        <w:tc>
          <w:tcPr>
            <w:tcW w:w="5245" w:type="dxa"/>
          </w:tcPr>
          <w:p w14:paraId="54ED0B39" w14:textId="77777777" w:rsidR="002109B4" w:rsidRDefault="00C80360">
            <w:pPr>
              <w:tabs>
                <w:tab w:val="left" w:pos="6900"/>
              </w:tabs>
              <w:ind w:left="0" w:firstLine="0"/>
              <w:rPr>
                <w:sz w:val="24"/>
              </w:rPr>
            </w:pPr>
            <w:r>
              <w:rPr>
                <w:sz w:val="24"/>
              </w:rPr>
              <w:t>+calculate (op,a,b)</w:t>
            </w:r>
          </w:p>
        </w:tc>
      </w:tr>
    </w:tbl>
    <w:p w14:paraId="513F4F85" w14:textId="77777777" w:rsidR="002109B4" w:rsidRDefault="002109B4">
      <w:pPr>
        <w:spacing w:after="0" w:line="240" w:lineRule="auto"/>
        <w:ind w:left="0" w:right="0" w:firstLine="0"/>
        <w:rPr>
          <w:b/>
          <w:bCs/>
        </w:rPr>
      </w:pPr>
    </w:p>
    <w:p w14:paraId="04DA716B" w14:textId="77777777" w:rsidR="002109B4" w:rsidRDefault="00C80360">
      <w:pPr>
        <w:spacing w:after="0" w:line="240" w:lineRule="auto"/>
        <w:ind w:left="0" w:right="0" w:firstLine="0"/>
        <w:rPr>
          <w:b/>
          <w:bCs/>
        </w:rPr>
      </w:pPr>
      <w:r>
        <w:rPr>
          <w:b/>
          <w:bCs/>
        </w:rPr>
        <w:t>Program:</w:t>
      </w:r>
    </w:p>
    <w:p w14:paraId="4B3DD004" w14:textId="77777777" w:rsidR="002109B4" w:rsidRDefault="002109B4">
      <w:pPr>
        <w:spacing w:after="0" w:line="240" w:lineRule="auto"/>
        <w:ind w:right="0"/>
        <w:rPr>
          <w:b/>
          <w:bCs/>
        </w:rPr>
      </w:pPr>
    </w:p>
    <w:p w14:paraId="1D62017F" w14:textId="77777777" w:rsidR="002109B4" w:rsidRDefault="002109B4">
      <w:pPr>
        <w:spacing w:after="0" w:line="240" w:lineRule="auto"/>
        <w:ind w:right="0"/>
      </w:pPr>
    </w:p>
    <w:p w14:paraId="53E02905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>class bcalc {</w:t>
      </w:r>
    </w:p>
    <w:p w14:paraId="59929462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int a, b;</w:t>
      </w:r>
    </w:p>
    <w:p w14:paraId="67535F32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int sum, diff;</w:t>
      </w:r>
    </w:p>
    <w:p w14:paraId="0477FB14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bcalc(int a, int b) {</w:t>
      </w:r>
    </w:p>
    <w:p w14:paraId="09E7CFB0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this.a = a; </w:t>
      </w:r>
    </w:p>
    <w:p w14:paraId="1D1746DE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this.b = b; </w:t>
      </w:r>
    </w:p>
    <w:p w14:paraId="21066168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} </w:t>
      </w:r>
    </w:p>
    <w:p w14:paraId="0CD39373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>public void add()</w:t>
      </w:r>
    </w:p>
    <w:p w14:paraId="2BCC4CE3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{ diff = a - b; </w:t>
      </w:r>
    </w:p>
    <w:p w14:paraId="57AE7D73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sum = a + b; </w:t>
      </w:r>
    </w:p>
    <w:p w14:paraId="5C0F8E93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>System.out.println("Difference: " + diff);</w:t>
      </w:r>
    </w:p>
    <w:p w14:paraId="5BDD8986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System.out.println("Sum: " + sum);</w:t>
      </w:r>
    </w:p>
    <w:p w14:paraId="5CF1B7A3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}</w:t>
      </w:r>
    </w:p>
    <w:p w14:paraId="401EDFE0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} </w:t>
      </w:r>
    </w:p>
    <w:p w14:paraId="7B7F7148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class acalc extends bcalc { </w:t>
      </w:r>
    </w:p>
    <w:p w14:paraId="6329E059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>int mul; acalc(int a, int b) {</w:t>
      </w:r>
    </w:p>
    <w:p w14:paraId="5890A6A6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super(a, b); </w:t>
      </w:r>
    </w:p>
    <w:p w14:paraId="405612DC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>}</w:t>
      </w:r>
    </w:p>
    <w:p w14:paraId="411E529F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public void mult() { </w:t>
      </w:r>
    </w:p>
    <w:p w14:paraId="4354694A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>mul = a * b;</w:t>
      </w:r>
    </w:p>
    <w:p w14:paraId="18581952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System.out.println("Multiplication: " + mul); </w:t>
      </w:r>
    </w:p>
    <w:p w14:paraId="06D025AD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} </w:t>
      </w:r>
    </w:p>
    <w:p w14:paraId="7A420AE0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} </w:t>
      </w:r>
    </w:p>
    <w:p w14:paraId="52A839F2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class aacalc extends acalc { </w:t>
      </w:r>
    </w:p>
    <w:p w14:paraId="1AC3DB73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>float div;</w:t>
      </w:r>
    </w:p>
    <w:p w14:paraId="66C678C8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aacalc(int a, int b) {</w:t>
      </w:r>
    </w:p>
    <w:p w14:paraId="67147EB9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</w:t>
      </w:r>
      <w:proofErr w:type="gramStart"/>
      <w:r>
        <w:rPr>
          <w:rFonts w:ascii="Arial" w:eastAsia="SimSun" w:hAnsi="Arial"/>
          <w:sz w:val="24"/>
        </w:rPr>
        <w:t>super(</w:t>
      </w:r>
      <w:proofErr w:type="gramEnd"/>
      <w:r>
        <w:rPr>
          <w:rFonts w:ascii="Arial" w:eastAsia="SimSun" w:hAnsi="Arial"/>
          <w:sz w:val="24"/>
        </w:rPr>
        <w:t xml:space="preserve">a, b); </w:t>
      </w:r>
    </w:p>
    <w:p w14:paraId="060669A3" w14:textId="77777777" w:rsidR="001A57C5" w:rsidRDefault="001A57C5">
      <w:pPr>
        <w:spacing w:after="0" w:line="240" w:lineRule="auto"/>
        <w:ind w:right="0"/>
        <w:rPr>
          <w:rFonts w:ascii="Arial" w:eastAsia="SimSun" w:hAnsi="Arial"/>
          <w:sz w:val="24"/>
        </w:rPr>
      </w:pPr>
    </w:p>
    <w:p w14:paraId="184E78E5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} </w:t>
      </w:r>
    </w:p>
    <w:p w14:paraId="15809C12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lastRenderedPageBreak/>
        <w:t xml:space="preserve">public void divi() </w:t>
      </w:r>
    </w:p>
    <w:p w14:paraId="01F01ED5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>{</w:t>
      </w:r>
    </w:p>
    <w:p w14:paraId="73DB7F02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if (b != 0) { // Check to avoid division by zero </w:t>
      </w:r>
    </w:p>
    <w:p w14:paraId="46A46152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div = (float) a / b; </w:t>
      </w:r>
    </w:p>
    <w:p w14:paraId="2B365F6E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>System.out.println("Division: " + div);</w:t>
      </w:r>
    </w:p>
    <w:p w14:paraId="5FF7D43A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} </w:t>
      </w:r>
    </w:p>
    <w:p w14:paraId="4195AA09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else { </w:t>
      </w:r>
    </w:p>
    <w:p w14:paraId="25A8E381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System.out.println("Division by zero error!"); </w:t>
      </w:r>
    </w:p>
    <w:p w14:paraId="5B2C833C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} </w:t>
      </w:r>
    </w:p>
    <w:p w14:paraId="55B3778D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>}</w:t>
      </w:r>
    </w:p>
    <w:p w14:paraId="60FE457F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} </w:t>
      </w:r>
    </w:p>
    <w:p w14:paraId="0DF004EB" w14:textId="77777777" w:rsidR="002109B4" w:rsidRDefault="002109B4">
      <w:pPr>
        <w:spacing w:after="0" w:line="240" w:lineRule="auto"/>
        <w:ind w:right="0"/>
        <w:rPr>
          <w:rFonts w:ascii="Arial" w:eastAsia="SimSun" w:hAnsi="Arial"/>
          <w:sz w:val="24"/>
        </w:rPr>
      </w:pPr>
    </w:p>
    <w:p w14:paraId="4BF953AF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>class ocalc {</w:t>
      </w:r>
    </w:p>
    <w:p w14:paraId="370C2FC6" w14:textId="77777777" w:rsidR="002109B4" w:rsidRDefault="002109B4">
      <w:pPr>
        <w:spacing w:after="0" w:line="240" w:lineRule="auto"/>
        <w:ind w:left="0" w:right="0" w:firstLine="0"/>
        <w:rPr>
          <w:rFonts w:ascii="Arial" w:eastAsia="SimSun" w:hAnsi="Arial"/>
          <w:sz w:val="24"/>
        </w:rPr>
      </w:pPr>
    </w:p>
    <w:p w14:paraId="6991988B" w14:textId="77777777" w:rsidR="002109B4" w:rsidRDefault="00C80360">
      <w:pPr>
        <w:spacing w:after="0" w:line="240" w:lineRule="auto"/>
        <w:ind w:left="0" w:right="0" w:firstLine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public static void main(String[] args) {</w:t>
      </w:r>
    </w:p>
    <w:p w14:paraId="1195EFA1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aacalc c = new aacalc(10, 2);</w:t>
      </w:r>
    </w:p>
    <w:p w14:paraId="4016B2E1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c.divi(); </w:t>
      </w:r>
    </w:p>
    <w:p w14:paraId="41D92ED7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>c.mult();</w:t>
      </w:r>
    </w:p>
    <w:p w14:paraId="43E6C46C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c.add();</w:t>
      </w:r>
    </w:p>
    <w:p w14:paraId="070A46AB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} </w:t>
      </w:r>
    </w:p>
    <w:p w14:paraId="3045C306" w14:textId="77777777" w:rsidR="002109B4" w:rsidRDefault="002109B4">
      <w:pPr>
        <w:spacing w:after="0" w:line="240" w:lineRule="auto"/>
        <w:ind w:right="0"/>
        <w:rPr>
          <w:rFonts w:ascii="Arial" w:eastAsia="SimSun" w:hAnsi="Arial"/>
          <w:sz w:val="24"/>
        </w:rPr>
      </w:pPr>
    </w:p>
    <w:p w14:paraId="7F5779CB" w14:textId="77777777" w:rsidR="002109B4" w:rsidRDefault="002109B4">
      <w:pPr>
        <w:spacing w:after="0" w:line="240" w:lineRule="auto"/>
        <w:ind w:right="0"/>
        <w:rPr>
          <w:rFonts w:ascii="Arial" w:eastAsia="SimSun" w:hAnsi="Arial"/>
          <w:sz w:val="24"/>
        </w:rPr>
      </w:pPr>
    </w:p>
    <w:p w14:paraId="59E85EED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>}</w:t>
      </w:r>
    </w:p>
    <w:p w14:paraId="428E7F71" w14:textId="77777777" w:rsidR="002109B4" w:rsidRDefault="002109B4">
      <w:pPr>
        <w:spacing w:after="0" w:line="240" w:lineRule="auto"/>
        <w:ind w:right="0"/>
        <w:rPr>
          <w:rFonts w:ascii="Arial" w:eastAsia="SimSun" w:hAnsi="Arial"/>
          <w:sz w:val="24"/>
        </w:rPr>
      </w:pPr>
    </w:p>
    <w:p w14:paraId="6FBBE79E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>Output:</w:t>
      </w:r>
    </w:p>
    <w:p w14:paraId="16B182E0" w14:textId="75F37BEC" w:rsidR="002109B4" w:rsidRDefault="00764B33">
      <w:pPr>
        <w:spacing w:after="0" w:line="240" w:lineRule="auto"/>
        <w:ind w:right="0"/>
        <w:rPr>
          <w:rFonts w:ascii="Arial" w:eastAsia="SimSun" w:hAnsi="Arial"/>
          <w:sz w:val="24"/>
        </w:rPr>
      </w:pPr>
      <w:r w:rsidRPr="00764B33">
        <w:rPr>
          <w:rFonts w:ascii="Arial" w:eastAsia="SimSun" w:hAnsi="Arial"/>
          <w:noProof/>
          <w:sz w:val="24"/>
        </w:rPr>
        <w:drawing>
          <wp:inline distT="0" distB="0" distL="0" distR="0" wp14:anchorId="18E5F9E8" wp14:editId="5083271E">
            <wp:extent cx="5455920" cy="1798320"/>
            <wp:effectExtent l="0" t="0" r="0" b="0"/>
            <wp:docPr id="62468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815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6397" cy="179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8333" w14:textId="77777777" w:rsidR="002109B4" w:rsidRDefault="002109B4">
      <w:pPr>
        <w:spacing w:after="0" w:line="240" w:lineRule="auto"/>
        <w:ind w:right="0"/>
        <w:rPr>
          <w:rFonts w:ascii="Arial" w:eastAsia="SimSun" w:hAnsi="Arial"/>
          <w:sz w:val="24"/>
        </w:rPr>
      </w:pPr>
    </w:p>
    <w:p w14:paraId="6D10319E" w14:textId="77777777" w:rsidR="002109B4" w:rsidRDefault="002109B4" w:rsidP="00764B33">
      <w:pPr>
        <w:spacing w:after="0" w:line="240" w:lineRule="auto"/>
        <w:ind w:left="0" w:right="0" w:firstLine="0"/>
        <w:rPr>
          <w:rFonts w:ascii="Arial" w:eastAsia="SimSun" w:hAnsi="Arial"/>
          <w:sz w:val="24"/>
        </w:rPr>
      </w:pPr>
    </w:p>
    <w:p w14:paraId="214C6014" w14:textId="77777777" w:rsidR="002109B4" w:rsidRDefault="00C80360">
      <w:pPr>
        <w:spacing w:after="0" w:line="240" w:lineRule="auto"/>
        <w:ind w:right="0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>Error table:</w:t>
      </w:r>
    </w:p>
    <w:p w14:paraId="0A0EA57A" w14:textId="77777777" w:rsidR="002109B4" w:rsidRDefault="00C80360">
      <w:pPr>
        <w:tabs>
          <w:tab w:val="left" w:pos="6900"/>
        </w:tabs>
        <w:ind w:left="0" w:firstLine="0"/>
        <w:rPr>
          <w:sz w:val="24"/>
        </w:rPr>
      </w:pPr>
      <w:r>
        <w:rPr>
          <w:sz w:val="24"/>
        </w:rPr>
        <w:t xml:space="preserve">    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2719"/>
        <w:gridCol w:w="6107"/>
      </w:tblGrid>
      <w:tr w:rsidR="002109B4" w14:paraId="29E76312" w14:textId="77777777">
        <w:trPr>
          <w:trHeight w:val="639"/>
        </w:trPr>
        <w:tc>
          <w:tcPr>
            <w:tcW w:w="678" w:type="dxa"/>
          </w:tcPr>
          <w:p w14:paraId="6EEEF45C" w14:textId="77777777" w:rsidR="002109B4" w:rsidRDefault="002109B4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602172B8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S.NO</w:t>
            </w:r>
          </w:p>
        </w:tc>
        <w:tc>
          <w:tcPr>
            <w:tcW w:w="2719" w:type="dxa"/>
          </w:tcPr>
          <w:p w14:paraId="7E3ADC13" w14:textId="77777777" w:rsidR="002109B4" w:rsidRDefault="002109B4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3319BFF0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Errors</w:t>
            </w:r>
          </w:p>
        </w:tc>
        <w:tc>
          <w:tcPr>
            <w:tcW w:w="6107" w:type="dxa"/>
          </w:tcPr>
          <w:p w14:paraId="7DE5178D" w14:textId="77777777" w:rsidR="002109B4" w:rsidRDefault="002109B4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58C5735C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Rectification</w:t>
            </w:r>
          </w:p>
        </w:tc>
      </w:tr>
      <w:tr w:rsidR="002109B4" w14:paraId="279240FA" w14:textId="77777777">
        <w:trPr>
          <w:trHeight w:val="632"/>
        </w:trPr>
        <w:tc>
          <w:tcPr>
            <w:tcW w:w="678" w:type="dxa"/>
          </w:tcPr>
          <w:p w14:paraId="2CD06A6E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1</w:t>
            </w:r>
          </w:p>
        </w:tc>
        <w:tc>
          <w:tcPr>
            <w:tcW w:w="2719" w:type="dxa"/>
          </w:tcPr>
          <w:p w14:paraId="528FBCFA" w14:textId="77777777" w:rsidR="002109B4" w:rsidRDefault="00C80360">
            <w:pPr>
              <w:spacing w:after="0" w:line="240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.variable</w:t>
            </w:r>
          </w:p>
        </w:tc>
        <w:tc>
          <w:tcPr>
            <w:tcW w:w="6107" w:type="dxa"/>
          </w:tcPr>
          <w:p w14:paraId="6F519371" w14:textId="77777777" w:rsidR="002109B4" w:rsidRDefault="00C80360">
            <w:pPr>
              <w:pStyle w:val="BodyText"/>
              <w:rPr>
                <w:sz w:val="22"/>
                <w:szCs w:val="22"/>
              </w:rPr>
            </w:pPr>
            <w:r>
              <w:t>We must mention variable name to call the variable.</w:t>
            </w:r>
          </w:p>
        </w:tc>
      </w:tr>
      <w:tr w:rsidR="002109B4" w14:paraId="78FE442B" w14:textId="77777777">
        <w:trPr>
          <w:trHeight w:val="543"/>
        </w:trPr>
        <w:tc>
          <w:tcPr>
            <w:tcW w:w="678" w:type="dxa"/>
          </w:tcPr>
          <w:p w14:paraId="30D37217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2</w:t>
            </w:r>
          </w:p>
        </w:tc>
        <w:tc>
          <w:tcPr>
            <w:tcW w:w="2719" w:type="dxa"/>
          </w:tcPr>
          <w:p w14:paraId="3ACCA9D5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      static</w:t>
            </w:r>
          </w:p>
        </w:tc>
        <w:tc>
          <w:tcPr>
            <w:tcW w:w="6107" w:type="dxa"/>
          </w:tcPr>
          <w:p w14:paraId="589C232C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Static variables contain only one value.</w:t>
            </w:r>
          </w:p>
        </w:tc>
      </w:tr>
    </w:tbl>
    <w:p w14:paraId="4D8A291F" w14:textId="77777777" w:rsidR="002109B4" w:rsidRDefault="002109B4">
      <w:pPr>
        <w:tabs>
          <w:tab w:val="left" w:pos="6900"/>
        </w:tabs>
        <w:ind w:left="0" w:firstLine="0"/>
        <w:rPr>
          <w:sz w:val="24"/>
        </w:rPr>
      </w:pPr>
    </w:p>
    <w:p w14:paraId="48585BB5" w14:textId="77777777" w:rsidR="002109B4" w:rsidRDefault="002109B4">
      <w:pPr>
        <w:spacing w:after="0" w:line="240" w:lineRule="auto"/>
        <w:ind w:right="0"/>
        <w:rPr>
          <w:rFonts w:ascii="Arial" w:eastAsia="SimSun" w:hAnsi="Arial"/>
          <w:sz w:val="24"/>
        </w:rPr>
      </w:pPr>
    </w:p>
    <w:p w14:paraId="00C3199B" w14:textId="77777777" w:rsidR="002109B4" w:rsidRDefault="002109B4">
      <w:pPr>
        <w:spacing w:after="0" w:line="240" w:lineRule="auto"/>
        <w:ind w:right="0"/>
        <w:rPr>
          <w:rFonts w:ascii="Arial" w:eastAsia="SimSun" w:hAnsi="Arial"/>
          <w:sz w:val="24"/>
        </w:rPr>
      </w:pPr>
    </w:p>
    <w:p w14:paraId="57BA0388" w14:textId="77777777" w:rsidR="002109B4" w:rsidRDefault="002109B4">
      <w:pPr>
        <w:spacing w:after="0" w:line="240" w:lineRule="auto"/>
        <w:ind w:right="0"/>
        <w:rPr>
          <w:rFonts w:ascii="Arial" w:eastAsia="SimSun" w:hAnsi="Arial"/>
          <w:sz w:val="24"/>
        </w:rPr>
      </w:pPr>
    </w:p>
    <w:p w14:paraId="16266967" w14:textId="77777777" w:rsidR="002109B4" w:rsidRDefault="002109B4">
      <w:pPr>
        <w:spacing w:after="0" w:line="240" w:lineRule="auto"/>
        <w:ind w:right="0"/>
        <w:rPr>
          <w:rFonts w:ascii="Arial" w:eastAsia="SimSun" w:hAnsi="Arial"/>
          <w:sz w:val="24"/>
        </w:rPr>
      </w:pPr>
    </w:p>
    <w:p w14:paraId="5AA6500F" w14:textId="77777777" w:rsidR="002109B4" w:rsidRDefault="002109B4">
      <w:pPr>
        <w:spacing w:after="0" w:line="240" w:lineRule="auto"/>
        <w:ind w:right="0"/>
        <w:rPr>
          <w:rFonts w:ascii="Arial" w:eastAsia="SimSun" w:hAnsi="Arial"/>
          <w:sz w:val="24"/>
        </w:rPr>
      </w:pPr>
    </w:p>
    <w:p w14:paraId="604D1CFE" w14:textId="77777777" w:rsidR="002109B4" w:rsidRDefault="002109B4">
      <w:pPr>
        <w:spacing w:after="0" w:line="240" w:lineRule="auto"/>
        <w:ind w:right="0"/>
        <w:rPr>
          <w:rFonts w:ascii="Arial" w:eastAsia="SimSun" w:hAnsi="Arial"/>
          <w:sz w:val="24"/>
        </w:rPr>
      </w:pPr>
    </w:p>
    <w:p w14:paraId="095E1C09" w14:textId="77777777" w:rsidR="002109B4" w:rsidRDefault="002109B4">
      <w:pPr>
        <w:spacing w:after="0" w:line="240" w:lineRule="auto"/>
        <w:ind w:right="0"/>
        <w:rPr>
          <w:rFonts w:ascii="Arial" w:eastAsia="SimSun" w:hAnsi="Arial"/>
          <w:sz w:val="24"/>
        </w:rPr>
      </w:pPr>
    </w:p>
    <w:p w14:paraId="7A663DFD" w14:textId="77777777" w:rsidR="002109B4" w:rsidRDefault="00C80360">
      <w:pPr>
        <w:pStyle w:val="ListParagraph"/>
        <w:spacing w:line="240" w:lineRule="auto"/>
        <w:ind w:left="475" w:right="1998" w:firstLine="0"/>
        <w:rPr>
          <w:rFonts w:ascii="Arial Rounded MT Bold" w:hAnsi="Arial Rounded MT Bold"/>
          <w:sz w:val="27"/>
          <w:szCs w:val="27"/>
        </w:rPr>
      </w:pPr>
      <w:r>
        <w:rPr>
          <w:rFonts w:ascii="Arial Rounded MT Bold" w:hAnsi="Arial Rounded MT Bold"/>
          <w:sz w:val="27"/>
          <w:szCs w:val="27"/>
        </w:rPr>
        <w:lastRenderedPageBreak/>
        <w:t>B.Program : 2</w:t>
      </w:r>
    </w:p>
    <w:p w14:paraId="3F650002" w14:textId="77777777" w:rsidR="002109B4" w:rsidRDefault="002109B4">
      <w:pPr>
        <w:tabs>
          <w:tab w:val="left" w:pos="6900"/>
        </w:tabs>
        <w:ind w:left="0" w:firstLine="0"/>
        <w:rPr>
          <w:rFonts w:ascii="Arial Rounded MT Bold" w:hAnsi="Arial Rounded MT Bold"/>
          <w:sz w:val="27"/>
          <w:szCs w:val="27"/>
        </w:rPr>
      </w:pPr>
    </w:p>
    <w:p w14:paraId="20BE1230" w14:textId="77777777" w:rsidR="002109B4" w:rsidRDefault="00C80360">
      <w:pPr>
        <w:rPr>
          <w:rFonts w:ascii="Bahnschrift Condensed" w:hAnsi="Bahnschrift Condensed"/>
          <w:b/>
          <w:bCs/>
          <w:sz w:val="24"/>
        </w:rPr>
      </w:pPr>
      <w:r>
        <w:rPr>
          <w:sz w:val="24"/>
        </w:rPr>
        <w:t xml:space="preserve">            Q)</w:t>
      </w:r>
      <w:r>
        <w:rPr>
          <w:rFonts w:ascii="Bahnschrift Condensed" w:hAnsi="Bahnschrift Condensed"/>
          <w:sz w:val="24"/>
        </w:rPr>
        <w:t xml:space="preserve"> </w:t>
      </w:r>
      <w:r>
        <w:rPr>
          <w:rFonts w:ascii="Bahnschrift Condensed" w:hAnsi="Bahnschrift Condensed"/>
          <w:b/>
          <w:bCs/>
          <w:sz w:val="24"/>
          <w:lang w:val="en-US"/>
        </w:rPr>
        <w:t xml:space="preserve"> A</w:t>
      </w:r>
      <w:r>
        <w:rPr>
          <w:rFonts w:ascii="Bahnschrift Condensed" w:hAnsi="Bahnschrift Condensed"/>
          <w:b/>
          <w:bCs/>
          <w:sz w:val="24"/>
        </w:rPr>
        <w:t xml:space="preserve"> Vechile rental company wants to develop a system ,that maintains information about   </w:t>
      </w:r>
    </w:p>
    <w:p w14:paraId="36CC7D86" w14:textId="77777777" w:rsidR="002109B4" w:rsidRDefault="00C80360">
      <w:pPr>
        <w:ind w:left="720"/>
        <w:rPr>
          <w:rFonts w:ascii="Bahnschrift Condensed" w:hAnsi="Bahnschrift Condensed"/>
          <w:b/>
          <w:bCs/>
          <w:sz w:val="24"/>
        </w:rPr>
      </w:pPr>
      <w:r>
        <w:rPr>
          <w:sz w:val="24"/>
        </w:rPr>
        <w:t xml:space="preserve">        </w:t>
      </w:r>
      <w:r>
        <w:rPr>
          <w:rFonts w:ascii="Bahnschrift Condensed" w:hAnsi="Bahnschrift Condensed"/>
          <w:b/>
          <w:bCs/>
          <w:sz w:val="24"/>
        </w:rPr>
        <w:t xml:space="preserve">different types of vehicles available  for rent.The company rents out cars and bikes and   </w:t>
      </w:r>
    </w:p>
    <w:p w14:paraId="5DF85F76" w14:textId="77777777" w:rsidR="002109B4" w:rsidRDefault="00C80360">
      <w:pPr>
        <w:ind w:left="720"/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 xml:space="preserve">          they  a need  a program  to store  details  about  each  vehicle such as brand  and  speed .</w:t>
      </w:r>
    </w:p>
    <w:p w14:paraId="1C730D48" w14:textId="77777777" w:rsidR="002109B4" w:rsidRDefault="002109B4">
      <w:pPr>
        <w:ind w:left="720"/>
        <w:rPr>
          <w:rFonts w:ascii="Bahnschrift Condensed" w:hAnsi="Bahnschrift Condensed"/>
          <w:b/>
          <w:bCs/>
          <w:sz w:val="24"/>
        </w:rPr>
      </w:pPr>
    </w:p>
    <w:p w14:paraId="04D14DB7" w14:textId="77777777" w:rsidR="002109B4" w:rsidRDefault="00C80360">
      <w:pPr>
        <w:pStyle w:val="ListParagraph"/>
        <w:numPr>
          <w:ilvl w:val="0"/>
          <w:numId w:val="9"/>
        </w:num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>Cars  should have an additional properties .</w:t>
      </w:r>
    </w:p>
    <w:p w14:paraId="6C9F0EB0" w14:textId="77777777" w:rsidR="002109B4" w:rsidRDefault="00C80360">
      <w:pPr>
        <w:pStyle w:val="ListParagraph"/>
        <w:numPr>
          <w:ilvl w:val="0"/>
          <w:numId w:val="9"/>
        </w:num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>“Number of doors “  seating capacity.</w:t>
      </w:r>
    </w:p>
    <w:p w14:paraId="2D037265" w14:textId="77777777" w:rsidR="002109B4" w:rsidRDefault="00C80360">
      <w:pPr>
        <w:pStyle w:val="ListParagraph"/>
        <w:numPr>
          <w:ilvl w:val="0"/>
          <w:numId w:val="9"/>
        </w:num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>Bikes should have a property indicating whether they have gears are not ?</w:t>
      </w:r>
    </w:p>
    <w:p w14:paraId="78485B4A" w14:textId="77777777" w:rsidR="002109B4" w:rsidRDefault="00C80360">
      <w:pPr>
        <w:pStyle w:val="ListParagraph"/>
        <w:numPr>
          <w:ilvl w:val="0"/>
          <w:numId w:val="9"/>
        </w:num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>The system should also include a fuction to display  details about each vehicle and indicate when a vechicle is starting .</w:t>
      </w:r>
    </w:p>
    <w:p w14:paraId="0AE3147B" w14:textId="77777777" w:rsidR="002109B4" w:rsidRDefault="00C80360">
      <w:pPr>
        <w:pStyle w:val="ListParagraph"/>
        <w:numPr>
          <w:ilvl w:val="0"/>
          <w:numId w:val="9"/>
        </w:num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>If the company describes to add a new type of vechile ‘truck’ how would you modify above program.</w:t>
      </w:r>
    </w:p>
    <w:p w14:paraId="44956A0E" w14:textId="77777777" w:rsidR="002109B4" w:rsidRDefault="00C80360">
      <w:pPr>
        <w:pStyle w:val="ListParagraph"/>
        <w:numPr>
          <w:ilvl w:val="0"/>
          <w:numId w:val="9"/>
        </w:num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>Truck should include  an addition property capacity ‘in tons’.</w:t>
      </w:r>
    </w:p>
    <w:p w14:paraId="33127DD8" w14:textId="77777777" w:rsidR="002109B4" w:rsidRDefault="00C80360">
      <w:pPr>
        <w:pStyle w:val="ListParagraph"/>
        <w:numPr>
          <w:ilvl w:val="0"/>
          <w:numId w:val="9"/>
        </w:num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>Create a show truck details method to display the trucks capacity.</w:t>
      </w:r>
    </w:p>
    <w:p w14:paraId="67728A61" w14:textId="77777777" w:rsidR="002109B4" w:rsidRDefault="00C80360">
      <w:pPr>
        <w:pStyle w:val="ListParagraph"/>
        <w:numPr>
          <w:ilvl w:val="0"/>
          <w:numId w:val="9"/>
        </w:num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>Write  a constructor  for truck  that  initializes  all properties.</w:t>
      </w:r>
    </w:p>
    <w:p w14:paraId="30338CF2" w14:textId="77777777" w:rsidR="002109B4" w:rsidRDefault="00C80360">
      <w:pPr>
        <w:pStyle w:val="ListParagraph"/>
        <w:numPr>
          <w:ilvl w:val="0"/>
          <w:numId w:val="9"/>
        </w:numPr>
        <w:rPr>
          <w:rFonts w:ascii="Bahnschrift Condensed" w:hAnsi="Bahnschrift Condensed"/>
          <w:b/>
          <w:bCs/>
          <w:sz w:val="24"/>
        </w:rPr>
      </w:pPr>
      <w:r>
        <w:rPr>
          <w:rFonts w:ascii="Bahnschrift Condensed" w:hAnsi="Bahnschrift Condensed"/>
          <w:b/>
          <w:bCs/>
          <w:sz w:val="24"/>
        </w:rPr>
        <w:t>Implement the  truck  class and update the  main  method  to create  a truck object and also create an object and also create an  object car and  bike  subclass find display it details.</w:t>
      </w:r>
    </w:p>
    <w:p w14:paraId="44B2F45C" w14:textId="77777777" w:rsidR="002109B4" w:rsidRDefault="002109B4">
      <w:pPr>
        <w:tabs>
          <w:tab w:val="left" w:pos="6900"/>
        </w:tabs>
        <w:ind w:left="0" w:firstLine="0"/>
        <w:rPr>
          <w:sz w:val="24"/>
        </w:rPr>
      </w:pPr>
    </w:p>
    <w:p w14:paraId="20553C19" w14:textId="77777777" w:rsidR="002109B4" w:rsidRDefault="00C80360">
      <w:pPr>
        <w:tabs>
          <w:tab w:val="left" w:pos="6900"/>
        </w:tabs>
        <w:ind w:left="0" w:firstLine="0"/>
        <w:rPr>
          <w:sz w:val="24"/>
        </w:rPr>
      </w:pPr>
      <w:r>
        <w:rPr>
          <w:sz w:val="24"/>
        </w:rPr>
        <w:t xml:space="preserve">                    </w:t>
      </w:r>
      <w:r>
        <w:rPr>
          <w:sz w:val="25"/>
          <w:szCs w:val="25"/>
        </w:rPr>
        <w:t>Class Diagram:</w:t>
      </w:r>
    </w:p>
    <w:p w14:paraId="00EF5A49" w14:textId="77777777" w:rsidR="002109B4" w:rsidRDefault="00C80360">
      <w:pPr>
        <w:tabs>
          <w:tab w:val="left" w:pos="6900"/>
        </w:tabs>
        <w:ind w:left="0" w:firstLine="0"/>
        <w:rPr>
          <w:sz w:val="24"/>
        </w:rPr>
      </w:pPr>
      <w:r>
        <w:rPr>
          <w:sz w:val="24"/>
        </w:rPr>
        <w:t xml:space="preserve">                      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5528"/>
      </w:tblGrid>
      <w:tr w:rsidR="002109B4" w14:paraId="0C5249B4" w14:textId="77777777">
        <w:tc>
          <w:tcPr>
            <w:tcW w:w="5528" w:type="dxa"/>
          </w:tcPr>
          <w:p w14:paraId="796755C4" w14:textId="77777777" w:rsidR="002109B4" w:rsidRDefault="00C80360">
            <w:pPr>
              <w:tabs>
                <w:tab w:val="left" w:pos="6900"/>
              </w:tabs>
              <w:ind w:left="0" w:firstLine="0"/>
              <w:rPr>
                <w:sz w:val="24"/>
              </w:rPr>
            </w:pPr>
            <w:r>
              <w:rPr>
                <w:sz w:val="24"/>
              </w:rPr>
              <w:t xml:space="preserve">                        Vechile</w:t>
            </w:r>
          </w:p>
        </w:tc>
      </w:tr>
      <w:tr w:rsidR="002109B4" w14:paraId="296AB3D4" w14:textId="77777777">
        <w:tc>
          <w:tcPr>
            <w:tcW w:w="5528" w:type="dxa"/>
          </w:tcPr>
          <w:p w14:paraId="4BE22308" w14:textId="77777777" w:rsidR="002109B4" w:rsidRDefault="00C80360">
            <w:pPr>
              <w:pStyle w:val="ListParagraph"/>
              <w:numPr>
                <w:ilvl w:val="0"/>
                <w:numId w:val="5"/>
              </w:numPr>
              <w:tabs>
                <w:tab w:val="left" w:pos="6900"/>
              </w:tabs>
              <w:rPr>
                <w:sz w:val="24"/>
              </w:rPr>
            </w:pPr>
            <w:r>
              <w:rPr>
                <w:sz w:val="24"/>
              </w:rPr>
              <w:t>Brand: String</w:t>
            </w:r>
          </w:p>
          <w:p w14:paraId="3D66BCED" w14:textId="77777777" w:rsidR="002109B4" w:rsidRDefault="00C80360">
            <w:pPr>
              <w:pStyle w:val="ListParagraph"/>
              <w:numPr>
                <w:ilvl w:val="0"/>
                <w:numId w:val="5"/>
              </w:numPr>
              <w:tabs>
                <w:tab w:val="left" w:pos="6900"/>
              </w:tabs>
              <w:rPr>
                <w:sz w:val="24"/>
              </w:rPr>
            </w:pPr>
            <w:r>
              <w:rPr>
                <w:sz w:val="24"/>
              </w:rPr>
              <w:t>speed: int</w:t>
            </w:r>
          </w:p>
        </w:tc>
      </w:tr>
      <w:tr w:rsidR="002109B4" w14:paraId="7BBA8849" w14:textId="77777777">
        <w:tc>
          <w:tcPr>
            <w:tcW w:w="5528" w:type="dxa"/>
          </w:tcPr>
          <w:p w14:paraId="7D819CC9" w14:textId="77777777" w:rsidR="002109B4" w:rsidRDefault="00C80360">
            <w:pPr>
              <w:tabs>
                <w:tab w:val="left" w:pos="6900"/>
              </w:tabs>
              <w:rPr>
                <w:sz w:val="24"/>
              </w:rPr>
            </w:pPr>
            <w:r>
              <w:rPr>
                <w:sz w:val="24"/>
              </w:rPr>
              <w:t>+   Vechile(String,b int)</w:t>
            </w:r>
          </w:p>
          <w:p w14:paraId="7068C3E0" w14:textId="77777777" w:rsidR="002109B4" w:rsidRDefault="00C80360">
            <w:pPr>
              <w:tabs>
                <w:tab w:val="left" w:pos="6900"/>
              </w:tabs>
              <w:rPr>
                <w:sz w:val="24"/>
              </w:rPr>
            </w:pPr>
            <w:r>
              <w:rPr>
                <w:sz w:val="24"/>
              </w:rPr>
              <w:t>+   Start()</w:t>
            </w:r>
          </w:p>
          <w:p w14:paraId="7E2F6820" w14:textId="77777777" w:rsidR="002109B4" w:rsidRDefault="00C80360">
            <w:pPr>
              <w:tabs>
                <w:tab w:val="left" w:pos="6900"/>
              </w:tabs>
              <w:rPr>
                <w:sz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4144" behindDoc="0" locked="0" layoutInCell="1" allowOverlap="1" wp14:anchorId="2B4D74FA" wp14:editId="558D70E9">
                      <wp:simplePos x="0" y="0"/>
                      <wp:positionH relativeFrom="column">
                        <wp:posOffset>969010</wp:posOffset>
                      </wp:positionH>
                      <wp:positionV relativeFrom="paragraph">
                        <wp:posOffset>186055</wp:posOffset>
                      </wp:positionV>
                      <wp:extent cx="0" cy="769620"/>
                      <wp:effectExtent l="4445" t="0" r="10795" b="7620"/>
                      <wp:wrapNone/>
                      <wp:docPr id="496725275" name="Straight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7696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psCustomData="http://www.wps.cn/officeDocument/2013/wpsCustomData">
                  <w:pict>
                    <v:line id="Straight Connector 13" o:spid="_x0000_s1026" o:spt="20" style="position:absolute;left:0pt;flip:x;margin-left:76.3pt;margin-top:14.65pt;height:60.6pt;width:0pt;z-index:251660288;mso-width-relative:page;mso-height-relative:page;" filled="f" stroked="t" coordsize="21600,21600" o:gfxdata="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JnLTXbXAAAA&#10;CgEAAA8AAAAAAAAAAQAgAAAAIgAAAGRycy9kb3ducmV2LnhtbFBLAQIUABQAAAAIAIdO4kBxFb8Z&#10;5QEAAMYDAAAOAAAAAAAAAAEAIAAAACYBAABkcnMvZTJvRG9jLnhtbFBLBQYAAAAABgAGAFkBAAB9&#10;BQAAAAA=&#10;">
                      <v:fill on="f" focussize="0,0"/>
                      <v:stroke weight="0.5pt" color="#FFFFFF [3212]" miterlimit="8" joinstyle="miter"/>
                      <v:imagedata o:title=""/>
                      <o:lock v:ext="edit" aspectratio="f"/>
                    </v:line>
                  </w:pict>
                </mc:Fallback>
              </mc:AlternateContent>
            </w:r>
            <w:r>
              <w:rPr>
                <w:sz w:val="24"/>
              </w:rPr>
              <w:t>+  DisplayDetails()</w:t>
            </w:r>
          </w:p>
        </w:tc>
      </w:tr>
    </w:tbl>
    <w:p w14:paraId="3E0B51AE" w14:textId="77777777" w:rsidR="002109B4" w:rsidRDefault="002109B4">
      <w:pPr>
        <w:tabs>
          <w:tab w:val="left" w:pos="6900"/>
        </w:tabs>
        <w:ind w:left="0" w:firstLine="0"/>
        <w:rPr>
          <w:sz w:val="24"/>
        </w:rPr>
      </w:pPr>
    </w:p>
    <w:p w14:paraId="53494F1C" w14:textId="77777777" w:rsidR="002109B4" w:rsidRDefault="00C80360">
      <w:pPr>
        <w:tabs>
          <w:tab w:val="left" w:pos="6900"/>
        </w:tabs>
        <w:ind w:left="0" w:firstLine="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E318F89" wp14:editId="3E5C3C08">
                <wp:simplePos x="0" y="0"/>
                <wp:positionH relativeFrom="column">
                  <wp:posOffset>1165860</wp:posOffset>
                </wp:positionH>
                <wp:positionV relativeFrom="paragraph">
                  <wp:posOffset>116840</wp:posOffset>
                </wp:positionV>
                <wp:extent cx="4160520" cy="38100"/>
                <wp:effectExtent l="0" t="4445" r="0" b="18415"/>
                <wp:wrapNone/>
                <wp:docPr id="472298845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60520" cy="381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Straight Connector 14" o:spid="_x0000_s1026" o:spt="20" style="position:absolute;left:0pt;flip:y;margin-left:91.8pt;margin-top:9.2pt;height:3pt;width:327.6pt;z-index:251661312;mso-width-relative:page;mso-height-relative:page;" filled="f" stroked="t" coordsize="21600,21600" o:gfxdata="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DhorKu&#10;1wAAAAkBAAAPAAAAAAAAAAEAIAAAACIAAABkcnMvZG93bnJldi54bWxQSwECFAAUAAAACACHTuJA&#10;F4qinekBAADLAwAADgAAAAAAAAABACAAAAAmAQAAZHJzL2Uyb0RvYy54bWxQSwUGAAAAAAYABgBZ&#10;AQAAgQUAAAAA&#10;">
                <v:fill on="f" focussize="0,0"/>
                <v:stroke weight="0.5pt" color="#FFFFFF [3212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377E0C3" wp14:editId="58F67B38">
                <wp:simplePos x="0" y="0"/>
                <wp:positionH relativeFrom="column">
                  <wp:posOffset>5273040</wp:posOffset>
                </wp:positionH>
                <wp:positionV relativeFrom="paragraph">
                  <wp:posOffset>118745</wp:posOffset>
                </wp:positionV>
                <wp:extent cx="7620" cy="487680"/>
                <wp:effectExtent l="4445" t="0" r="18415" b="0"/>
                <wp:wrapNone/>
                <wp:docPr id="2090409005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48768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Straight Connector 16" o:spid="_x0000_s1026" o:spt="20" style="position:absolute;left:0pt;flip:x;margin-left:415.2pt;margin-top:9.35pt;height:38.4pt;width:0.6pt;z-index:251662336;mso-width-relative:page;mso-height-relative:page;" filled="f" stroked="t" coordsize="21600,21600" o:gfxdata="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AdWcZj&#10;2AAAAAkBAAAPAAAAAAAAAAEAIAAAACIAAABkcnMvZG93bnJldi54bWxQSwECFAAUAAAACACHTuJA&#10;LIZy1egBAADKAwAADgAAAAAAAAABACAAAAAnAQAAZHJzL2Uyb0RvYy54bWxQSwUGAAAAAAYABgBZ&#10;AQAAgQUAAAAA&#10;">
                <v:fill on="f" focussize="0,0"/>
                <v:stroke weight="0.5pt" color="#FFFFFF [3212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3E6CC947" w14:textId="77777777" w:rsidR="002109B4" w:rsidRDefault="002109B4">
      <w:pPr>
        <w:tabs>
          <w:tab w:val="left" w:pos="6900"/>
        </w:tabs>
        <w:ind w:left="0" w:firstLine="0"/>
        <w:rPr>
          <w:sz w:val="24"/>
        </w:rPr>
      </w:pPr>
    </w:p>
    <w:p w14:paraId="6E72760B" w14:textId="77777777" w:rsidR="002109B4" w:rsidRDefault="00C80360">
      <w:pPr>
        <w:tabs>
          <w:tab w:val="left" w:pos="2412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</w:p>
    <w:tbl>
      <w:tblPr>
        <w:tblStyle w:val="TableGrid"/>
        <w:tblW w:w="0" w:type="auto"/>
        <w:tblInd w:w="1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97"/>
        <w:gridCol w:w="5348"/>
      </w:tblGrid>
      <w:tr w:rsidR="002109B4" w14:paraId="7521D346" w14:textId="77777777">
        <w:tc>
          <w:tcPr>
            <w:tcW w:w="5180" w:type="dxa"/>
          </w:tcPr>
          <w:tbl>
            <w:tblPr>
              <w:tblStyle w:val="TableGrid"/>
              <w:tblW w:w="4587" w:type="dxa"/>
              <w:tblLook w:val="04A0" w:firstRow="1" w:lastRow="0" w:firstColumn="1" w:lastColumn="0" w:noHBand="0" w:noVBand="1"/>
            </w:tblPr>
            <w:tblGrid>
              <w:gridCol w:w="4587"/>
            </w:tblGrid>
            <w:tr w:rsidR="002109B4" w14:paraId="5AD73A96" w14:textId="77777777">
              <w:tc>
                <w:tcPr>
                  <w:tcW w:w="4587" w:type="dxa"/>
                </w:tcPr>
                <w:p w14:paraId="38276840" w14:textId="77777777" w:rsidR="002109B4" w:rsidRDefault="00C80360">
                  <w:pPr>
                    <w:tabs>
                      <w:tab w:val="left" w:pos="2412"/>
                    </w:tabs>
                    <w:ind w:left="0" w:firstLine="0"/>
                    <w:rPr>
                      <w:sz w:val="24"/>
                    </w:rPr>
                  </w:pPr>
                  <w:r>
                    <w:rPr>
                      <w:sz w:val="24"/>
                    </w:rPr>
                    <w:t xml:space="preserve">                    Car</w:t>
                  </w:r>
                </w:p>
              </w:tc>
            </w:tr>
            <w:tr w:rsidR="002109B4" w14:paraId="24E6951B" w14:textId="77777777">
              <w:tc>
                <w:tcPr>
                  <w:tcW w:w="4587" w:type="dxa"/>
                </w:tcPr>
                <w:p w14:paraId="0DEF7672" w14:textId="77777777" w:rsidR="002109B4" w:rsidRDefault="00C80360">
                  <w:pPr>
                    <w:pStyle w:val="ListParagraph"/>
                    <w:numPr>
                      <w:ilvl w:val="0"/>
                      <w:numId w:val="5"/>
                    </w:numPr>
                    <w:tabs>
                      <w:tab w:val="left" w:pos="2412"/>
                    </w:tabs>
                    <w:rPr>
                      <w:sz w:val="24"/>
                    </w:rPr>
                  </w:pPr>
                  <w:r>
                    <w:rPr>
                      <w:sz w:val="24"/>
                    </w:rPr>
                    <w:t>numberofdoors: int</w:t>
                  </w:r>
                </w:p>
                <w:p w14:paraId="369FA0BF" w14:textId="77777777" w:rsidR="002109B4" w:rsidRDefault="00C80360">
                  <w:pPr>
                    <w:pStyle w:val="ListParagraph"/>
                    <w:numPr>
                      <w:ilvl w:val="0"/>
                      <w:numId w:val="5"/>
                    </w:numPr>
                    <w:tabs>
                      <w:tab w:val="left" w:pos="2412"/>
                    </w:tabs>
                    <w:rPr>
                      <w:sz w:val="24"/>
                    </w:rPr>
                  </w:pPr>
                  <w:r>
                    <w:rPr>
                      <w:sz w:val="24"/>
                    </w:rPr>
                    <w:t>seatingCapacity: int</w:t>
                  </w:r>
                </w:p>
              </w:tc>
            </w:tr>
            <w:tr w:rsidR="002109B4" w14:paraId="03CC4E96" w14:textId="77777777">
              <w:tc>
                <w:tcPr>
                  <w:tcW w:w="4587" w:type="dxa"/>
                </w:tcPr>
                <w:p w14:paraId="3CF2FEDB" w14:textId="77777777" w:rsidR="002109B4" w:rsidRDefault="00C80360">
                  <w:pPr>
                    <w:tabs>
                      <w:tab w:val="left" w:pos="2412"/>
                    </w:tabs>
                    <w:ind w:left="0" w:firstLine="0"/>
                    <w:rPr>
                      <w:sz w:val="24"/>
                    </w:rPr>
                  </w:pPr>
                  <w:r>
                    <w:rPr>
                      <w:sz w:val="24"/>
                    </w:rPr>
                    <w:t xml:space="preserve"> +    car(String,int,int,int)</w:t>
                  </w:r>
                </w:p>
                <w:p w14:paraId="5127ED6D" w14:textId="77777777" w:rsidR="002109B4" w:rsidRDefault="00C80360">
                  <w:pPr>
                    <w:tabs>
                      <w:tab w:val="left" w:pos="2412"/>
                    </w:tabs>
                    <w:ind w:left="0" w:firstLine="0"/>
                    <w:rPr>
                      <w:sz w:val="24"/>
                    </w:rPr>
                  </w:pPr>
                  <w:r>
                    <w:rPr>
                      <w:sz w:val="24"/>
                    </w:rPr>
                    <w:t xml:space="preserve"> +    displaydetails()</w:t>
                  </w:r>
                </w:p>
              </w:tc>
            </w:tr>
          </w:tbl>
          <w:p w14:paraId="4FEF77C1" w14:textId="77777777" w:rsidR="002109B4" w:rsidRDefault="00C80360">
            <w:pPr>
              <w:tabs>
                <w:tab w:val="left" w:pos="2412"/>
              </w:tabs>
              <w:ind w:left="0" w:firstLine="0"/>
              <w:rPr>
                <w:sz w:val="24"/>
              </w:rPr>
            </w:pPr>
            <w:r>
              <w:rPr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02E20038" wp14:editId="332F14E6">
                      <wp:simplePos x="0" y="0"/>
                      <wp:positionH relativeFrom="column">
                        <wp:posOffset>1322705</wp:posOffset>
                      </wp:positionH>
                      <wp:positionV relativeFrom="paragraph">
                        <wp:posOffset>-13335</wp:posOffset>
                      </wp:positionV>
                      <wp:extent cx="7620" cy="563880"/>
                      <wp:effectExtent l="4445" t="0" r="18415" b="0"/>
                      <wp:wrapNone/>
                      <wp:docPr id="47088961" name="Straight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620" cy="56388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psCustomData="http://www.wps.cn/officeDocument/2013/wpsCustomData">
                  <w:pict>
                    <v:line id="Straight Connector 17" o:spid="_x0000_s1026" o:spt="20" style="position:absolute;left:0pt;flip:x;margin-left:104.15pt;margin-top:-1.05pt;height:44.4pt;width:0.6pt;z-index:251663360;mso-width-relative:page;mso-height-relative:page;" filled="f" stroked="t" coordsize="21600,21600" o:gfxdata="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/3St&#10;j9kAAAAJAQAADwAAAAAAAAABACAAAAAiAAAAZHJzL2Rvd25yZXYueG1sUEsBAhQAFAAAAAgAh07i&#10;QEbDeQ/oAQAAyAMAAA4AAAAAAAAAAQAgAAAAKAEAAGRycy9lMm9Eb2MueG1sUEsFBgAAAAAGAAYA&#10;WQEAAIIFAAAAAA==&#10;">
                      <v:fill on="f" focussize="0,0"/>
                      <v:stroke weight="0.5pt" color="#FFFFFF [3212]" miterlimit="8" joinstyle="miter"/>
                      <v:imagedata o:title=""/>
                      <o:lock v:ext="edit" aspectratio="f"/>
                    </v:line>
                  </w:pict>
                </mc:Fallback>
              </mc:AlternateContent>
            </w:r>
          </w:p>
        </w:tc>
        <w:tc>
          <w:tcPr>
            <w:tcW w:w="5180" w:type="dxa"/>
          </w:tcPr>
          <w:tbl>
            <w:tblPr>
              <w:tblStyle w:val="TableGrid"/>
              <w:tblW w:w="0" w:type="auto"/>
              <w:tblInd w:w="549" w:type="dxa"/>
              <w:tblLook w:val="04A0" w:firstRow="1" w:lastRow="0" w:firstColumn="1" w:lastColumn="0" w:noHBand="0" w:noVBand="1"/>
            </w:tblPr>
            <w:tblGrid>
              <w:gridCol w:w="4573"/>
            </w:tblGrid>
            <w:tr w:rsidR="002109B4" w14:paraId="0483D66B" w14:textId="77777777">
              <w:tc>
                <w:tcPr>
                  <w:tcW w:w="3610" w:type="dxa"/>
                </w:tcPr>
                <w:p w14:paraId="30D207D9" w14:textId="77777777" w:rsidR="002109B4" w:rsidRDefault="00C80360">
                  <w:pPr>
                    <w:tabs>
                      <w:tab w:val="left" w:pos="2412"/>
                    </w:tabs>
                    <w:ind w:left="0" w:firstLine="0"/>
                    <w:rPr>
                      <w:sz w:val="24"/>
                    </w:rPr>
                  </w:pPr>
                  <w:r>
                    <w:rPr>
                      <w:sz w:val="24"/>
                    </w:rPr>
                    <w:t xml:space="preserve">        Bike</w:t>
                  </w:r>
                </w:p>
              </w:tc>
            </w:tr>
            <w:tr w:rsidR="002109B4" w14:paraId="438EB305" w14:textId="77777777">
              <w:tc>
                <w:tcPr>
                  <w:tcW w:w="3610" w:type="dxa"/>
                </w:tcPr>
                <w:p w14:paraId="50C57E64" w14:textId="77777777" w:rsidR="002109B4" w:rsidRDefault="00C80360">
                  <w:pPr>
                    <w:tabs>
                      <w:tab w:val="left" w:pos="2412"/>
                    </w:tabs>
                    <w:ind w:left="0" w:firstLine="0"/>
                    <w:rPr>
                      <w:sz w:val="24"/>
                    </w:rPr>
                  </w:pPr>
                  <w:r>
                    <w:rPr>
                      <w:sz w:val="24"/>
                    </w:rPr>
                    <w:t>-hasGears: boolean</w:t>
                  </w:r>
                </w:p>
              </w:tc>
            </w:tr>
            <w:tr w:rsidR="002109B4" w14:paraId="3B546E49" w14:textId="77777777">
              <w:trPr>
                <w:trHeight w:val="569"/>
              </w:trPr>
              <w:tc>
                <w:tcPr>
                  <w:tcW w:w="3610" w:type="dxa"/>
                </w:tcPr>
                <w:p w14:paraId="5476A7D9" w14:textId="77777777" w:rsidR="002109B4" w:rsidRDefault="00C80360">
                  <w:pPr>
                    <w:tabs>
                      <w:tab w:val="left" w:pos="2412"/>
                    </w:tabs>
                    <w:ind w:left="0" w:firstLine="0"/>
                    <w:rPr>
                      <w:sz w:val="24"/>
                    </w:rPr>
                  </w:pPr>
                  <w:r>
                    <w:rPr>
                      <w:sz w:val="24"/>
                    </w:rPr>
                    <w:t>+ Bike(String,int,Boolean)</w:t>
                  </w:r>
                </w:p>
                <w:p w14:paraId="67121249" w14:textId="77777777" w:rsidR="002109B4" w:rsidRDefault="00C80360">
                  <w:pPr>
                    <w:tabs>
                      <w:tab w:val="left" w:pos="2412"/>
                    </w:tabs>
                    <w:ind w:left="0" w:firstLine="0"/>
                    <w:rPr>
                      <w:sz w:val="24"/>
                    </w:rPr>
                  </w:pPr>
                  <w:r>
                    <w:rPr>
                      <w:sz w:val="24"/>
                    </w:rPr>
                    <w:t>+displayetails()</w:t>
                  </w:r>
                </w:p>
              </w:tc>
            </w:tr>
          </w:tbl>
          <w:p w14:paraId="3117B259" w14:textId="77777777" w:rsidR="002109B4" w:rsidRDefault="002109B4">
            <w:pPr>
              <w:tabs>
                <w:tab w:val="left" w:pos="2412"/>
              </w:tabs>
              <w:ind w:left="0" w:firstLine="0"/>
              <w:rPr>
                <w:sz w:val="24"/>
              </w:rPr>
            </w:pPr>
          </w:p>
        </w:tc>
      </w:tr>
    </w:tbl>
    <w:p w14:paraId="2DB3278E" w14:textId="77777777" w:rsidR="002109B4" w:rsidRDefault="00C80360">
      <w:pPr>
        <w:tabs>
          <w:tab w:val="left" w:pos="2412"/>
        </w:tabs>
        <w:ind w:left="0" w:firstLine="0"/>
        <w:rPr>
          <w:sz w:val="24"/>
        </w:rPr>
      </w:pPr>
      <w:r>
        <w:rPr>
          <w:sz w:val="24"/>
        </w:rPr>
        <w:t xml:space="preserve">      </w:t>
      </w:r>
    </w:p>
    <w:tbl>
      <w:tblPr>
        <w:tblStyle w:val="TableGrid"/>
        <w:tblW w:w="0" w:type="auto"/>
        <w:tblInd w:w="988" w:type="dxa"/>
        <w:tblLook w:val="04A0" w:firstRow="1" w:lastRow="0" w:firstColumn="1" w:lastColumn="0" w:noHBand="0" w:noVBand="1"/>
      </w:tblPr>
      <w:tblGrid>
        <w:gridCol w:w="6237"/>
      </w:tblGrid>
      <w:tr w:rsidR="002109B4" w14:paraId="4525CB8C" w14:textId="77777777">
        <w:tc>
          <w:tcPr>
            <w:tcW w:w="6237" w:type="dxa"/>
          </w:tcPr>
          <w:p w14:paraId="4D0147A1" w14:textId="77777777" w:rsidR="002109B4" w:rsidRDefault="00C80360">
            <w:pPr>
              <w:tabs>
                <w:tab w:val="left" w:pos="2412"/>
              </w:tabs>
              <w:ind w:left="0" w:firstLine="0"/>
              <w:rPr>
                <w:sz w:val="24"/>
              </w:rPr>
            </w:pPr>
            <w:r>
              <w:rPr>
                <w:sz w:val="24"/>
              </w:rPr>
              <w:t xml:space="preserve">                             Truck</w:t>
            </w:r>
          </w:p>
        </w:tc>
      </w:tr>
      <w:tr w:rsidR="002109B4" w14:paraId="21ABD4C1" w14:textId="77777777">
        <w:tc>
          <w:tcPr>
            <w:tcW w:w="6237" w:type="dxa"/>
          </w:tcPr>
          <w:p w14:paraId="55FE8E74" w14:textId="77777777" w:rsidR="002109B4" w:rsidRDefault="00C80360">
            <w:pPr>
              <w:tabs>
                <w:tab w:val="left" w:pos="2412"/>
              </w:tabs>
              <w:ind w:left="0" w:firstLine="0"/>
              <w:rPr>
                <w:sz w:val="24"/>
              </w:rPr>
            </w:pPr>
            <w:r>
              <w:rPr>
                <w:sz w:val="24"/>
              </w:rPr>
              <w:t>-capacity: double</w:t>
            </w:r>
          </w:p>
        </w:tc>
      </w:tr>
      <w:tr w:rsidR="002109B4" w14:paraId="7935DA44" w14:textId="77777777">
        <w:tc>
          <w:tcPr>
            <w:tcW w:w="6237" w:type="dxa"/>
          </w:tcPr>
          <w:p w14:paraId="580DB712" w14:textId="77777777" w:rsidR="002109B4" w:rsidRDefault="00C80360">
            <w:pPr>
              <w:tabs>
                <w:tab w:val="left" w:pos="2412"/>
              </w:tabs>
              <w:ind w:left="0" w:firstLine="0"/>
              <w:rPr>
                <w:sz w:val="24"/>
              </w:rPr>
            </w:pPr>
            <w:r>
              <w:rPr>
                <w:sz w:val="24"/>
              </w:rPr>
              <w:t>+ truck(String,int,double)</w:t>
            </w:r>
          </w:p>
          <w:p w14:paraId="213507E8" w14:textId="77777777" w:rsidR="002109B4" w:rsidRDefault="00C80360">
            <w:pPr>
              <w:tabs>
                <w:tab w:val="left" w:pos="2412"/>
              </w:tabs>
              <w:ind w:left="0" w:firstLine="0"/>
              <w:rPr>
                <w:sz w:val="24"/>
              </w:rPr>
            </w:pPr>
            <w:r>
              <w:rPr>
                <w:sz w:val="24"/>
              </w:rPr>
              <w:t>+showtruckdetails()</w:t>
            </w:r>
          </w:p>
          <w:p w14:paraId="0A7D0502" w14:textId="77777777" w:rsidR="002109B4" w:rsidRDefault="00C80360">
            <w:pPr>
              <w:tabs>
                <w:tab w:val="left" w:pos="2412"/>
              </w:tabs>
              <w:ind w:left="0" w:firstLine="0"/>
              <w:rPr>
                <w:sz w:val="24"/>
              </w:rPr>
            </w:pPr>
            <w:r>
              <w:rPr>
                <w:sz w:val="24"/>
              </w:rPr>
              <w:t>+displaydetails()</w:t>
            </w:r>
          </w:p>
        </w:tc>
      </w:tr>
    </w:tbl>
    <w:p w14:paraId="6D3C3BD6" w14:textId="77777777" w:rsidR="002109B4" w:rsidRDefault="002109B4" w:rsidP="00764B33">
      <w:pPr>
        <w:tabs>
          <w:tab w:val="left" w:pos="2412"/>
        </w:tabs>
        <w:ind w:left="0" w:firstLine="0"/>
        <w:rPr>
          <w:sz w:val="24"/>
        </w:rPr>
      </w:pPr>
    </w:p>
    <w:p w14:paraId="3AD081C5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// Base class for Vehicle</w:t>
      </w:r>
    </w:p>
    <w:p w14:paraId="6C0F3450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class Vehicle {</w:t>
      </w:r>
    </w:p>
    <w:p w14:paraId="1E56C16C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protected String brand;</w:t>
      </w:r>
    </w:p>
    <w:p w14:paraId="0147167E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lastRenderedPageBreak/>
        <w:t xml:space="preserve">    protected int speed;</w:t>
      </w:r>
    </w:p>
    <w:p w14:paraId="1F36937A" w14:textId="77777777" w:rsidR="002109B4" w:rsidRDefault="002109B4">
      <w:pPr>
        <w:tabs>
          <w:tab w:val="left" w:pos="2412"/>
        </w:tabs>
        <w:ind w:left="1440"/>
        <w:rPr>
          <w:sz w:val="24"/>
        </w:rPr>
      </w:pPr>
    </w:p>
    <w:p w14:paraId="0BC46F8A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Vehicle(String brand, int speed) {</w:t>
      </w:r>
    </w:p>
    <w:p w14:paraId="09F7B34D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this.brand = brand;</w:t>
      </w:r>
    </w:p>
    <w:p w14:paraId="7EA6489A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this.speed = speed;</w:t>
      </w:r>
    </w:p>
    <w:p w14:paraId="4C3C4A45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3FFA2723" w14:textId="77777777" w:rsidR="002109B4" w:rsidRDefault="002109B4">
      <w:pPr>
        <w:tabs>
          <w:tab w:val="left" w:pos="2412"/>
        </w:tabs>
        <w:ind w:left="1440"/>
        <w:rPr>
          <w:sz w:val="24"/>
        </w:rPr>
      </w:pPr>
    </w:p>
    <w:p w14:paraId="7ABC3D08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void start() {</w:t>
      </w:r>
    </w:p>
    <w:p w14:paraId="227E5B83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System.out.println(brand + " is starting.");</w:t>
      </w:r>
    </w:p>
    <w:p w14:paraId="648970F4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07BF1B9B" w14:textId="77777777" w:rsidR="002109B4" w:rsidRDefault="002109B4">
      <w:pPr>
        <w:tabs>
          <w:tab w:val="left" w:pos="2412"/>
        </w:tabs>
        <w:ind w:left="1440"/>
        <w:rPr>
          <w:sz w:val="24"/>
        </w:rPr>
      </w:pPr>
    </w:p>
    <w:p w14:paraId="4992D06A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void displayDetails() {</w:t>
      </w:r>
    </w:p>
    <w:p w14:paraId="20525ACF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System.out.println("Brand: " + brand);</w:t>
      </w:r>
    </w:p>
    <w:p w14:paraId="12728B0C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System.out.println("Speed: " + speed + " km/h");</w:t>
      </w:r>
    </w:p>
    <w:p w14:paraId="4F4D08A6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5951B879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}</w:t>
      </w:r>
    </w:p>
    <w:p w14:paraId="2F1ED093" w14:textId="77777777" w:rsidR="002109B4" w:rsidRDefault="002109B4">
      <w:pPr>
        <w:tabs>
          <w:tab w:val="left" w:pos="2412"/>
        </w:tabs>
        <w:ind w:left="1440"/>
        <w:rPr>
          <w:sz w:val="24"/>
        </w:rPr>
      </w:pPr>
    </w:p>
    <w:p w14:paraId="4C347058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// Car class that extends Vehicle</w:t>
      </w:r>
    </w:p>
    <w:p w14:paraId="12C6AAC0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class Car extends Vehicle {</w:t>
      </w:r>
    </w:p>
    <w:p w14:paraId="6A9145DD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private int numberOfDoors;</w:t>
      </w:r>
    </w:p>
    <w:p w14:paraId="62321F60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private int seatingCapacity;</w:t>
      </w:r>
    </w:p>
    <w:p w14:paraId="37EA9BE3" w14:textId="77777777" w:rsidR="002109B4" w:rsidRDefault="002109B4">
      <w:pPr>
        <w:tabs>
          <w:tab w:val="left" w:pos="2412"/>
        </w:tabs>
        <w:ind w:left="1440"/>
        <w:rPr>
          <w:sz w:val="24"/>
        </w:rPr>
      </w:pPr>
    </w:p>
    <w:p w14:paraId="3E6B3087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Car(String brand, int speed, int numberOfDoors, int seatingCapacity) {</w:t>
      </w:r>
    </w:p>
    <w:p w14:paraId="31317573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super(brand, speed);</w:t>
      </w:r>
    </w:p>
    <w:p w14:paraId="51737E6A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this.numberOfDoors = numberOfDoors;</w:t>
      </w:r>
    </w:p>
    <w:p w14:paraId="56C586D7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this.seatingCapacity = seatingCapacity;</w:t>
      </w:r>
    </w:p>
    <w:p w14:paraId="72D2DA3E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1E0B6B32" w14:textId="77777777" w:rsidR="002109B4" w:rsidRDefault="002109B4">
      <w:pPr>
        <w:tabs>
          <w:tab w:val="left" w:pos="2412"/>
        </w:tabs>
        <w:ind w:left="1440"/>
        <w:rPr>
          <w:sz w:val="24"/>
        </w:rPr>
      </w:pPr>
    </w:p>
    <w:p w14:paraId="371C1B95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@Override</w:t>
      </w:r>
    </w:p>
    <w:p w14:paraId="4C5AE25E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void displayDetails() {</w:t>
      </w:r>
    </w:p>
    <w:p w14:paraId="55AB15AD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super.displayDetails();</w:t>
      </w:r>
    </w:p>
    <w:p w14:paraId="1F6B6C69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System.out.println("Number of Doors: " + numberOfDoors);</w:t>
      </w:r>
    </w:p>
    <w:p w14:paraId="6D50C5A1" w14:textId="7EC41867" w:rsidR="002109B4" w:rsidRDefault="00C80360" w:rsidP="00764B33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System.out.println("Seating Capacity: " + </w:t>
      </w:r>
      <w:proofErr w:type="spellStart"/>
      <w:r>
        <w:rPr>
          <w:sz w:val="24"/>
        </w:rPr>
        <w:t>seatingCapacity</w:t>
      </w:r>
      <w:proofErr w:type="spellEnd"/>
      <w:r>
        <w:rPr>
          <w:sz w:val="24"/>
        </w:rPr>
        <w:t>);</w:t>
      </w:r>
    </w:p>
    <w:p w14:paraId="4EBAAA0C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}</w:t>
      </w:r>
    </w:p>
    <w:p w14:paraId="6A1A723D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}</w:t>
      </w:r>
    </w:p>
    <w:p w14:paraId="139D6CDF" w14:textId="77777777" w:rsidR="002109B4" w:rsidRDefault="002109B4">
      <w:pPr>
        <w:tabs>
          <w:tab w:val="left" w:pos="2412"/>
        </w:tabs>
        <w:ind w:left="1440"/>
        <w:rPr>
          <w:sz w:val="24"/>
        </w:rPr>
      </w:pPr>
    </w:p>
    <w:p w14:paraId="19667145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// Bike class that extends Vehicle</w:t>
      </w:r>
    </w:p>
    <w:p w14:paraId="0A1417C5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class Bike extends Vehicle {</w:t>
      </w:r>
    </w:p>
    <w:p w14:paraId="745BE77B" w14:textId="77777777" w:rsidR="00764B33" w:rsidRDefault="00764B33">
      <w:pPr>
        <w:tabs>
          <w:tab w:val="left" w:pos="2412"/>
        </w:tabs>
        <w:ind w:left="1440"/>
        <w:rPr>
          <w:sz w:val="24"/>
        </w:rPr>
      </w:pPr>
    </w:p>
    <w:p w14:paraId="2784E5AF" w14:textId="35E40761" w:rsidR="002109B4" w:rsidRDefault="00C80360" w:rsidP="00764B33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private </w:t>
      </w:r>
      <w:proofErr w:type="spellStart"/>
      <w:r>
        <w:rPr>
          <w:sz w:val="24"/>
        </w:rPr>
        <w:t>boolean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hasGears</w:t>
      </w:r>
      <w:proofErr w:type="spellEnd"/>
      <w:r>
        <w:rPr>
          <w:sz w:val="24"/>
        </w:rPr>
        <w:t>;</w:t>
      </w:r>
    </w:p>
    <w:p w14:paraId="306C39ED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</w:t>
      </w:r>
      <w:proofErr w:type="gramStart"/>
      <w:r>
        <w:rPr>
          <w:sz w:val="24"/>
        </w:rPr>
        <w:t>Bike(</w:t>
      </w:r>
      <w:proofErr w:type="gramEnd"/>
      <w:r>
        <w:rPr>
          <w:sz w:val="24"/>
        </w:rPr>
        <w:t>String brand, int speed, boolean hasGears) {</w:t>
      </w:r>
    </w:p>
    <w:p w14:paraId="42F6FA49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</w:t>
      </w:r>
    </w:p>
    <w:p w14:paraId="17EC9D69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super(brand, speed);</w:t>
      </w:r>
    </w:p>
    <w:p w14:paraId="6B5F8548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this.hasGears = hasGears;</w:t>
      </w:r>
    </w:p>
    <w:p w14:paraId="4A890794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05F48C51" w14:textId="77777777" w:rsidR="002109B4" w:rsidRDefault="002109B4">
      <w:pPr>
        <w:tabs>
          <w:tab w:val="left" w:pos="2412"/>
        </w:tabs>
        <w:ind w:left="1440"/>
        <w:rPr>
          <w:sz w:val="24"/>
        </w:rPr>
      </w:pPr>
    </w:p>
    <w:p w14:paraId="11B7A0D9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@Override</w:t>
      </w:r>
    </w:p>
    <w:p w14:paraId="4CA258C2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void displayDetails() {</w:t>
      </w:r>
    </w:p>
    <w:p w14:paraId="0B33DF99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super.displayDetails();</w:t>
      </w:r>
    </w:p>
    <w:p w14:paraId="6015B13E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lastRenderedPageBreak/>
        <w:t xml:space="preserve">        System.out.println("Has Gears: " + (hasGears ? "Yes" : "No"));</w:t>
      </w:r>
    </w:p>
    <w:p w14:paraId="3B3D8E5C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438B3C68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}</w:t>
      </w:r>
    </w:p>
    <w:p w14:paraId="4F994B94" w14:textId="77777777" w:rsidR="002109B4" w:rsidRDefault="002109B4">
      <w:pPr>
        <w:tabs>
          <w:tab w:val="left" w:pos="2412"/>
        </w:tabs>
        <w:ind w:left="1440"/>
        <w:rPr>
          <w:sz w:val="24"/>
        </w:rPr>
      </w:pPr>
    </w:p>
    <w:p w14:paraId="46F558E3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// Truck class that extends Vehicle</w:t>
      </w:r>
    </w:p>
    <w:p w14:paraId="4D5FDA6D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class Truck extends Vehicle {</w:t>
      </w:r>
    </w:p>
    <w:p w14:paraId="714B58E4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private double capacity; // in tons</w:t>
      </w:r>
    </w:p>
    <w:p w14:paraId="729E261A" w14:textId="77777777" w:rsidR="002109B4" w:rsidRDefault="002109B4">
      <w:pPr>
        <w:tabs>
          <w:tab w:val="left" w:pos="2412"/>
        </w:tabs>
        <w:ind w:left="1440"/>
        <w:rPr>
          <w:sz w:val="24"/>
        </w:rPr>
      </w:pPr>
    </w:p>
    <w:p w14:paraId="38289647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Truck(String brand, int speed, double capacity) {</w:t>
      </w:r>
    </w:p>
    <w:p w14:paraId="0819EBC0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super(brand, speed);</w:t>
      </w:r>
    </w:p>
    <w:p w14:paraId="6575E2F0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this.capacity = capacity;</w:t>
      </w:r>
    </w:p>
    <w:p w14:paraId="7690083F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0E994AC8" w14:textId="77777777" w:rsidR="002109B4" w:rsidRDefault="002109B4">
      <w:pPr>
        <w:tabs>
          <w:tab w:val="left" w:pos="2412"/>
        </w:tabs>
        <w:ind w:left="1440"/>
        <w:rPr>
          <w:sz w:val="24"/>
        </w:rPr>
      </w:pPr>
    </w:p>
    <w:p w14:paraId="29D691BB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void showTruckDetails() {</w:t>
      </w:r>
    </w:p>
    <w:p w14:paraId="27A179D1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System.out.println("Truck Capacity: " + capacity + " tons");</w:t>
      </w:r>
    </w:p>
    <w:p w14:paraId="78CB1A51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22BD9C00" w14:textId="77777777" w:rsidR="002109B4" w:rsidRDefault="002109B4">
      <w:pPr>
        <w:tabs>
          <w:tab w:val="left" w:pos="2412"/>
        </w:tabs>
        <w:ind w:left="1440"/>
        <w:rPr>
          <w:sz w:val="24"/>
        </w:rPr>
      </w:pPr>
    </w:p>
    <w:p w14:paraId="5F16682A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@Override</w:t>
      </w:r>
    </w:p>
    <w:p w14:paraId="79A70DFD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void displayDetails() {</w:t>
      </w:r>
    </w:p>
    <w:p w14:paraId="18D090FC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super.displayDetails();</w:t>
      </w:r>
    </w:p>
    <w:p w14:paraId="1456C095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showTruckDetails();</w:t>
      </w:r>
    </w:p>
    <w:p w14:paraId="5F26CDF9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6EB8ABFC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}</w:t>
      </w:r>
    </w:p>
    <w:p w14:paraId="3DAADD48" w14:textId="77777777" w:rsidR="002109B4" w:rsidRDefault="002109B4">
      <w:pPr>
        <w:tabs>
          <w:tab w:val="left" w:pos="2412"/>
        </w:tabs>
        <w:ind w:left="1440"/>
        <w:rPr>
          <w:sz w:val="24"/>
        </w:rPr>
      </w:pPr>
    </w:p>
    <w:p w14:paraId="5EF7DB03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// Main class to test the implementation</w:t>
      </w:r>
    </w:p>
    <w:p w14:paraId="6599E358" w14:textId="2B0569B6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public class </w:t>
      </w:r>
      <w:r w:rsidR="00C70984">
        <w:rPr>
          <w:sz w:val="24"/>
        </w:rPr>
        <w:t>L</w:t>
      </w:r>
      <w:r>
        <w:rPr>
          <w:sz w:val="24"/>
        </w:rPr>
        <w:t>ain {</w:t>
      </w:r>
    </w:p>
    <w:p w14:paraId="5BB39E54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public static void main(String[] args) {</w:t>
      </w:r>
    </w:p>
    <w:p w14:paraId="14CDE3EB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// Create a Car object</w:t>
      </w:r>
    </w:p>
    <w:p w14:paraId="39AD7B53" w14:textId="33F6509A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Car car = new </w:t>
      </w:r>
      <w:proofErr w:type="gramStart"/>
      <w:r>
        <w:rPr>
          <w:sz w:val="24"/>
        </w:rPr>
        <w:t>Car(</w:t>
      </w:r>
      <w:proofErr w:type="gramEnd"/>
      <w:r>
        <w:rPr>
          <w:sz w:val="24"/>
        </w:rPr>
        <w:t>"</w:t>
      </w:r>
      <w:r w:rsidR="00954636">
        <w:rPr>
          <w:sz w:val="24"/>
        </w:rPr>
        <w:t>Swift</w:t>
      </w:r>
      <w:r>
        <w:rPr>
          <w:sz w:val="24"/>
        </w:rPr>
        <w:t xml:space="preserve">", </w:t>
      </w:r>
      <w:r w:rsidR="00954636">
        <w:rPr>
          <w:sz w:val="24"/>
        </w:rPr>
        <w:t>20</w:t>
      </w:r>
      <w:r>
        <w:rPr>
          <w:sz w:val="24"/>
        </w:rPr>
        <w:t>0, 4, 5);</w:t>
      </w:r>
    </w:p>
    <w:p w14:paraId="4F60E788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car.start();</w:t>
      </w:r>
    </w:p>
    <w:p w14:paraId="539F3814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car.displayDetails();</w:t>
      </w:r>
    </w:p>
    <w:p w14:paraId="1E3731C8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System.out.println();</w:t>
      </w:r>
    </w:p>
    <w:p w14:paraId="467D8951" w14:textId="77777777" w:rsidR="002109B4" w:rsidRDefault="002109B4">
      <w:pPr>
        <w:tabs>
          <w:tab w:val="left" w:pos="2412"/>
        </w:tabs>
        <w:ind w:left="1440"/>
        <w:rPr>
          <w:sz w:val="24"/>
        </w:rPr>
      </w:pPr>
    </w:p>
    <w:p w14:paraId="5909C316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// Create a Bike object</w:t>
      </w:r>
    </w:p>
    <w:p w14:paraId="668E1AF3" w14:textId="15928909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Bike </w:t>
      </w:r>
      <w:proofErr w:type="spellStart"/>
      <w:r>
        <w:rPr>
          <w:sz w:val="24"/>
        </w:rPr>
        <w:t>bike</w:t>
      </w:r>
      <w:proofErr w:type="spellEnd"/>
      <w:r>
        <w:rPr>
          <w:sz w:val="24"/>
        </w:rPr>
        <w:t xml:space="preserve"> = new </w:t>
      </w:r>
      <w:proofErr w:type="gramStart"/>
      <w:r>
        <w:rPr>
          <w:sz w:val="24"/>
        </w:rPr>
        <w:t>Bike(</w:t>
      </w:r>
      <w:proofErr w:type="gramEnd"/>
      <w:r>
        <w:rPr>
          <w:sz w:val="24"/>
        </w:rPr>
        <w:t>"</w:t>
      </w:r>
      <w:r w:rsidR="00954636">
        <w:rPr>
          <w:sz w:val="24"/>
        </w:rPr>
        <w:t>Hero Honda</w:t>
      </w:r>
      <w:r>
        <w:rPr>
          <w:sz w:val="24"/>
        </w:rPr>
        <w:t>", 1</w:t>
      </w:r>
      <w:r w:rsidR="00954636">
        <w:rPr>
          <w:sz w:val="24"/>
        </w:rPr>
        <w:t>5</w:t>
      </w:r>
      <w:r>
        <w:rPr>
          <w:sz w:val="24"/>
        </w:rPr>
        <w:t>0, true);</w:t>
      </w:r>
    </w:p>
    <w:p w14:paraId="74ACD50F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bike.start();</w:t>
      </w:r>
    </w:p>
    <w:p w14:paraId="25769929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bike.displayDetails();</w:t>
      </w:r>
    </w:p>
    <w:p w14:paraId="6DA8D757" w14:textId="4F0CF700" w:rsidR="002109B4" w:rsidRDefault="00C80360" w:rsidP="00764B33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</w:t>
      </w:r>
      <w:proofErr w:type="spellStart"/>
      <w:r>
        <w:rPr>
          <w:sz w:val="24"/>
        </w:rPr>
        <w:t>System.out.println</w:t>
      </w:r>
      <w:proofErr w:type="spellEnd"/>
      <w:r>
        <w:rPr>
          <w:sz w:val="24"/>
        </w:rPr>
        <w:t>();</w:t>
      </w:r>
    </w:p>
    <w:p w14:paraId="4299D928" w14:textId="77777777" w:rsidR="00764B33" w:rsidRDefault="00764B33" w:rsidP="00764B33">
      <w:pPr>
        <w:tabs>
          <w:tab w:val="left" w:pos="2412"/>
        </w:tabs>
        <w:ind w:left="1440"/>
        <w:rPr>
          <w:sz w:val="24"/>
        </w:rPr>
      </w:pPr>
    </w:p>
    <w:p w14:paraId="49C5F3E4" w14:textId="6EED33CC" w:rsidR="001A57C5" w:rsidRDefault="00C80360" w:rsidP="00764B33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// Create a Truck object</w:t>
      </w:r>
    </w:p>
    <w:p w14:paraId="75FE9C16" w14:textId="4B357020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Truck </w:t>
      </w:r>
      <w:proofErr w:type="spellStart"/>
      <w:r>
        <w:rPr>
          <w:sz w:val="24"/>
        </w:rPr>
        <w:t>truck</w:t>
      </w:r>
      <w:proofErr w:type="spellEnd"/>
      <w:r>
        <w:rPr>
          <w:sz w:val="24"/>
        </w:rPr>
        <w:t xml:space="preserve"> = new </w:t>
      </w:r>
      <w:proofErr w:type="gramStart"/>
      <w:r>
        <w:rPr>
          <w:sz w:val="24"/>
        </w:rPr>
        <w:t>Truck(</w:t>
      </w:r>
      <w:proofErr w:type="gramEnd"/>
      <w:r>
        <w:rPr>
          <w:sz w:val="24"/>
        </w:rPr>
        <w:t>"</w:t>
      </w:r>
      <w:proofErr w:type="spellStart"/>
      <w:r w:rsidR="00954636">
        <w:rPr>
          <w:sz w:val="24"/>
        </w:rPr>
        <w:t>volvo</w:t>
      </w:r>
      <w:proofErr w:type="spellEnd"/>
      <w:r>
        <w:rPr>
          <w:sz w:val="24"/>
        </w:rPr>
        <w:t xml:space="preserve">", </w:t>
      </w:r>
      <w:r w:rsidR="00954636">
        <w:rPr>
          <w:sz w:val="24"/>
        </w:rPr>
        <w:t>8</w:t>
      </w:r>
      <w:r>
        <w:rPr>
          <w:sz w:val="24"/>
        </w:rPr>
        <w:t>0, 10.5);</w:t>
      </w:r>
    </w:p>
    <w:p w14:paraId="43B6F7D2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truck.start();</w:t>
      </w:r>
    </w:p>
    <w:p w14:paraId="5D4E1405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    truck.displayDetails();</w:t>
      </w:r>
    </w:p>
    <w:p w14:paraId="1762F0C4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 xml:space="preserve">    }</w:t>
      </w:r>
    </w:p>
    <w:p w14:paraId="49BB46BA" w14:textId="77777777" w:rsidR="002109B4" w:rsidRDefault="00C80360">
      <w:pPr>
        <w:tabs>
          <w:tab w:val="left" w:pos="2412"/>
        </w:tabs>
        <w:ind w:left="1440"/>
        <w:rPr>
          <w:sz w:val="24"/>
        </w:rPr>
      </w:pPr>
      <w:r>
        <w:rPr>
          <w:sz w:val="24"/>
        </w:rPr>
        <w:t>}</w:t>
      </w:r>
    </w:p>
    <w:p w14:paraId="33469D5D" w14:textId="77777777" w:rsidR="00764B33" w:rsidRDefault="00764B33">
      <w:pPr>
        <w:tabs>
          <w:tab w:val="left" w:pos="2412"/>
        </w:tabs>
        <w:ind w:left="1440"/>
        <w:rPr>
          <w:sz w:val="24"/>
        </w:rPr>
      </w:pPr>
    </w:p>
    <w:p w14:paraId="309517E7" w14:textId="77777777" w:rsidR="002109B4" w:rsidRDefault="002109B4">
      <w:pPr>
        <w:tabs>
          <w:tab w:val="left" w:pos="2412"/>
        </w:tabs>
        <w:ind w:left="1440"/>
        <w:rPr>
          <w:sz w:val="24"/>
        </w:rPr>
      </w:pPr>
    </w:p>
    <w:p w14:paraId="0CB72EAF" w14:textId="6D6D16CB" w:rsidR="002109B4" w:rsidRDefault="00C80360">
      <w:pPr>
        <w:ind w:left="0" w:firstLine="0"/>
        <w:rPr>
          <w:sz w:val="24"/>
        </w:rPr>
      </w:pPr>
      <w:r>
        <w:rPr>
          <w:sz w:val="24"/>
        </w:rPr>
        <w:t xml:space="preserve">                         Output:           </w:t>
      </w:r>
    </w:p>
    <w:p w14:paraId="6A869509" w14:textId="3A7AC581" w:rsidR="002109B4" w:rsidRDefault="00C80360">
      <w:pPr>
        <w:ind w:left="0" w:firstLine="0"/>
        <w:rPr>
          <w:sz w:val="24"/>
        </w:rPr>
      </w:pPr>
      <w:r>
        <w:rPr>
          <w:sz w:val="24"/>
        </w:rPr>
        <w:lastRenderedPageBreak/>
        <w:t xml:space="preserve">                       </w:t>
      </w:r>
      <w:r w:rsidR="00C70984" w:rsidRPr="00C70984">
        <w:rPr>
          <w:noProof/>
          <w:sz w:val="24"/>
        </w:rPr>
        <w:drawing>
          <wp:inline distT="0" distB="0" distL="0" distR="0" wp14:anchorId="12F7B225" wp14:editId="44DDC087">
            <wp:extent cx="5311140" cy="2552700"/>
            <wp:effectExtent l="0" t="0" r="3810" b="0"/>
            <wp:docPr id="1367970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707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11612" cy="255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948A" w14:textId="77777777" w:rsidR="002109B4" w:rsidRDefault="002109B4">
      <w:pPr>
        <w:rPr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2719"/>
        <w:gridCol w:w="6107"/>
      </w:tblGrid>
      <w:tr w:rsidR="002109B4" w14:paraId="0814228B" w14:textId="77777777">
        <w:trPr>
          <w:trHeight w:val="639"/>
        </w:trPr>
        <w:tc>
          <w:tcPr>
            <w:tcW w:w="678" w:type="dxa"/>
          </w:tcPr>
          <w:p w14:paraId="210C27A2" w14:textId="77777777" w:rsidR="002109B4" w:rsidRDefault="002109B4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6A593FDA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S.NO</w:t>
            </w:r>
          </w:p>
        </w:tc>
        <w:tc>
          <w:tcPr>
            <w:tcW w:w="2719" w:type="dxa"/>
          </w:tcPr>
          <w:p w14:paraId="7CF36B67" w14:textId="77777777" w:rsidR="002109B4" w:rsidRDefault="002109B4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216C4D20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Errors</w:t>
            </w:r>
          </w:p>
        </w:tc>
        <w:tc>
          <w:tcPr>
            <w:tcW w:w="6107" w:type="dxa"/>
          </w:tcPr>
          <w:p w14:paraId="52D77E18" w14:textId="77777777" w:rsidR="002109B4" w:rsidRDefault="002109B4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300D44C6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Rectification</w:t>
            </w:r>
          </w:p>
        </w:tc>
      </w:tr>
      <w:tr w:rsidR="002109B4" w14:paraId="6870EF24" w14:textId="77777777">
        <w:trPr>
          <w:trHeight w:val="632"/>
        </w:trPr>
        <w:tc>
          <w:tcPr>
            <w:tcW w:w="678" w:type="dxa"/>
          </w:tcPr>
          <w:p w14:paraId="077DF455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1</w:t>
            </w:r>
          </w:p>
        </w:tc>
        <w:tc>
          <w:tcPr>
            <w:tcW w:w="2719" w:type="dxa"/>
          </w:tcPr>
          <w:p w14:paraId="06131F73" w14:textId="77777777" w:rsidR="002109B4" w:rsidRDefault="00C80360">
            <w:pPr>
              <w:spacing w:after="0" w:line="240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.variable</w:t>
            </w:r>
          </w:p>
        </w:tc>
        <w:tc>
          <w:tcPr>
            <w:tcW w:w="6107" w:type="dxa"/>
          </w:tcPr>
          <w:p w14:paraId="26AA2598" w14:textId="77777777" w:rsidR="002109B4" w:rsidRDefault="00C80360">
            <w:pPr>
              <w:pStyle w:val="BodyText"/>
              <w:rPr>
                <w:sz w:val="22"/>
                <w:szCs w:val="22"/>
              </w:rPr>
            </w:pPr>
            <w:r>
              <w:t>We must mention variable name to call the variable.</w:t>
            </w:r>
          </w:p>
        </w:tc>
      </w:tr>
      <w:tr w:rsidR="002109B4" w14:paraId="03800BFF" w14:textId="77777777">
        <w:trPr>
          <w:trHeight w:val="543"/>
        </w:trPr>
        <w:tc>
          <w:tcPr>
            <w:tcW w:w="678" w:type="dxa"/>
          </w:tcPr>
          <w:p w14:paraId="4F931763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2</w:t>
            </w:r>
          </w:p>
        </w:tc>
        <w:tc>
          <w:tcPr>
            <w:tcW w:w="2719" w:type="dxa"/>
          </w:tcPr>
          <w:p w14:paraId="58F50C9A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      static</w:t>
            </w:r>
          </w:p>
        </w:tc>
        <w:tc>
          <w:tcPr>
            <w:tcW w:w="6107" w:type="dxa"/>
          </w:tcPr>
          <w:p w14:paraId="4BF14F67" w14:textId="77777777" w:rsidR="002109B4" w:rsidRDefault="00C80360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Static variables contain only one value.</w:t>
            </w:r>
          </w:p>
        </w:tc>
      </w:tr>
    </w:tbl>
    <w:p w14:paraId="72C3C3F1" w14:textId="77777777" w:rsidR="002109B4" w:rsidRDefault="002109B4">
      <w:pPr>
        <w:spacing w:after="0" w:line="240" w:lineRule="auto"/>
        <w:ind w:right="0"/>
        <w:rPr>
          <w:rFonts w:ascii="Arial" w:eastAsia="SimSun" w:hAnsi="Arial"/>
          <w:sz w:val="24"/>
        </w:rPr>
      </w:pPr>
    </w:p>
    <w:p w14:paraId="5B40E77D" w14:textId="77777777" w:rsidR="002109B4" w:rsidRDefault="00C80360">
      <w:pPr>
        <w:spacing w:after="0" w:line="240" w:lineRule="auto"/>
        <w:ind w:right="0"/>
        <w:jc w:val="center"/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t>WEEK-6</w:t>
      </w:r>
    </w:p>
    <w:p w14:paraId="63FD98D3" w14:textId="77777777" w:rsidR="002109B4" w:rsidRDefault="002109B4">
      <w:pPr>
        <w:spacing w:after="0" w:line="240" w:lineRule="auto"/>
        <w:ind w:right="0"/>
        <w:jc w:val="center"/>
        <w:rPr>
          <w:rFonts w:ascii="Algerian" w:eastAsia="SimSun" w:hAnsi="Algerian" w:cs="Algerian"/>
          <w:sz w:val="24"/>
        </w:rPr>
      </w:pPr>
    </w:p>
    <w:p w14:paraId="12DCBE82" w14:textId="77777777" w:rsidR="002109B4" w:rsidRDefault="00C80360">
      <w:pPr>
        <w:numPr>
          <w:ilvl w:val="0"/>
          <w:numId w:val="10"/>
        </w:numPr>
        <w:spacing w:after="0" w:line="240" w:lineRule="auto"/>
        <w:ind w:left="115" w:right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>Write a java program to create a vechiles class with a method displayinfo() override this method in the car subclass to provide specific information about a car</w:t>
      </w:r>
    </w:p>
    <w:p w14:paraId="39852B43" w14:textId="77777777" w:rsidR="002109B4" w:rsidRDefault="00C80360">
      <w:pPr>
        <w:spacing w:after="0" w:line="240" w:lineRule="auto"/>
        <w:ind w:left="105" w:right="0" w:firstLine="0"/>
        <w:jc w:val="both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</w:t>
      </w:r>
    </w:p>
    <w:p w14:paraId="44D97F5C" w14:textId="77777777" w:rsidR="002109B4" w:rsidRDefault="00C80360">
      <w:pPr>
        <w:numPr>
          <w:ilvl w:val="0"/>
          <w:numId w:val="11"/>
        </w:numPr>
        <w:spacing w:after="0" w:line="240" w:lineRule="auto"/>
        <w:ind w:right="0"/>
        <w:jc w:val="both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>Company</w:t>
      </w:r>
    </w:p>
    <w:p w14:paraId="66F7B3FA" w14:textId="77777777" w:rsidR="002109B4" w:rsidRDefault="00C80360">
      <w:pPr>
        <w:numPr>
          <w:ilvl w:val="0"/>
          <w:numId w:val="11"/>
        </w:numPr>
        <w:spacing w:after="0" w:line="240" w:lineRule="auto"/>
        <w:ind w:right="0"/>
        <w:jc w:val="both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>Model</w:t>
      </w:r>
    </w:p>
    <w:p w14:paraId="47C06991" w14:textId="77777777" w:rsidR="002109B4" w:rsidRDefault="00C80360">
      <w:pPr>
        <w:numPr>
          <w:ilvl w:val="0"/>
          <w:numId w:val="11"/>
        </w:numPr>
        <w:spacing w:after="0" w:line="240" w:lineRule="auto"/>
        <w:ind w:right="0"/>
        <w:jc w:val="both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>Price</w:t>
      </w:r>
    </w:p>
    <w:p w14:paraId="3B9EC128" w14:textId="77777777" w:rsidR="002109B4" w:rsidRDefault="00C80360">
      <w:pPr>
        <w:numPr>
          <w:ilvl w:val="0"/>
          <w:numId w:val="11"/>
        </w:numPr>
        <w:spacing w:after="0" w:line="240" w:lineRule="auto"/>
        <w:ind w:right="0"/>
        <w:jc w:val="both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>Seating capacity</w:t>
      </w:r>
    </w:p>
    <w:p w14:paraId="5465016F" w14:textId="77777777" w:rsidR="002109B4" w:rsidRDefault="00C80360">
      <w:pPr>
        <w:numPr>
          <w:ilvl w:val="0"/>
          <w:numId w:val="11"/>
        </w:numPr>
        <w:spacing w:after="0" w:line="240" w:lineRule="auto"/>
        <w:ind w:right="0"/>
        <w:jc w:val="both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>Petrol or not</w:t>
      </w:r>
    </w:p>
    <w:p w14:paraId="41F4DA5D" w14:textId="77777777" w:rsidR="002109B4" w:rsidRDefault="002109B4">
      <w:pPr>
        <w:spacing w:after="0" w:line="240" w:lineRule="auto"/>
        <w:ind w:left="0" w:right="0" w:firstLine="0"/>
        <w:jc w:val="both"/>
        <w:rPr>
          <w:rFonts w:ascii="Arial Rounded MT Bold" w:eastAsia="SimSun" w:hAnsi="Arial Rounded MT Bold" w:cs="Arial Rounded MT Bold"/>
          <w:sz w:val="24"/>
        </w:rPr>
      </w:pPr>
    </w:p>
    <w:p w14:paraId="2023AF1A" w14:textId="6FEA3F95" w:rsidR="002109B4" w:rsidRDefault="00C80360">
      <w:pPr>
        <w:spacing w:after="0" w:line="240" w:lineRule="auto"/>
        <w:ind w:left="0" w:right="0" w:firstLine="0"/>
        <w:jc w:val="both"/>
        <w:rPr>
          <w:rFonts w:ascii="Arial Rounded MT Bold" w:eastAsia="SimSun" w:hAnsi="Arial Rounded MT Bold" w:cs="Arial Rounded MT Bold"/>
          <w:sz w:val="32"/>
          <w:szCs w:val="32"/>
        </w:rPr>
      </w:pPr>
      <w:proofErr w:type="spellStart"/>
      <w:r>
        <w:rPr>
          <w:rFonts w:ascii="Arial Rounded MT Bold" w:eastAsia="SimSun" w:hAnsi="Arial Rounded MT Bold" w:cs="Arial Rounded MT Bold"/>
          <w:sz w:val="32"/>
          <w:szCs w:val="32"/>
        </w:rPr>
        <w:t>Pogram</w:t>
      </w:r>
      <w:proofErr w:type="spellEnd"/>
      <w:r>
        <w:rPr>
          <w:rFonts w:ascii="Arial Rounded MT Bold" w:eastAsia="SimSun" w:hAnsi="Arial Rounded MT Bold" w:cs="Arial Rounded MT Bold"/>
          <w:sz w:val="32"/>
          <w:szCs w:val="32"/>
        </w:rPr>
        <w:t>:</w:t>
      </w:r>
    </w:p>
    <w:p w14:paraId="0123FFB0" w14:textId="77777777" w:rsidR="00C73B74" w:rsidRDefault="00C73B74">
      <w:pPr>
        <w:spacing w:after="0" w:line="240" w:lineRule="auto"/>
        <w:ind w:left="0" w:right="0" w:firstLine="0"/>
        <w:jc w:val="both"/>
        <w:rPr>
          <w:rFonts w:ascii="Arial Rounded MT Bold" w:eastAsia="SimSun" w:hAnsi="Arial Rounded MT Bold" w:cs="Arial Rounded MT Bold"/>
          <w:sz w:val="32"/>
          <w:szCs w:val="32"/>
        </w:rPr>
      </w:pPr>
    </w:p>
    <w:p w14:paraId="14014CAB" w14:textId="0E6366E9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>public class vehicle {</w:t>
      </w:r>
    </w:p>
    <w:p w14:paraId="10E6F5E5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   void displayinfo() {</w:t>
      </w:r>
    </w:p>
    <w:p w14:paraId="07740765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       System.out.println("This is a vehicle");</w:t>
      </w:r>
    </w:p>
    <w:p w14:paraId="094C5FD2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   }</w:t>
      </w:r>
    </w:p>
    <w:p w14:paraId="5204C29F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>}</w:t>
      </w:r>
    </w:p>
    <w:p w14:paraId="1BAB249B" w14:textId="77777777" w:rsidR="002109B4" w:rsidRDefault="002109B4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</w:p>
    <w:p w14:paraId="0FA815CB" w14:textId="7535073B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>class Car extends vehicle {</w:t>
      </w:r>
    </w:p>
    <w:p w14:paraId="3E58CB29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   String Name, Model, Capacity;</w:t>
      </w:r>
    </w:p>
    <w:p w14:paraId="6F76C97F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   int Price;</w:t>
      </w:r>
    </w:p>
    <w:p w14:paraId="3B1CF2AA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   boolean Petrol;</w:t>
      </w:r>
    </w:p>
    <w:p w14:paraId="60964264" w14:textId="77777777" w:rsidR="002109B4" w:rsidRDefault="002109B4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</w:p>
    <w:p w14:paraId="7F7DDFF9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   Car(String Name, String Model, String Capacity, int Price, boolean Petrol) {</w:t>
      </w:r>
    </w:p>
    <w:p w14:paraId="1B065802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       this.Name = Name;</w:t>
      </w:r>
    </w:p>
    <w:p w14:paraId="5D6B04A4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       </w:t>
      </w:r>
      <w:proofErr w:type="spellStart"/>
      <w:proofErr w:type="gramStart"/>
      <w:r>
        <w:rPr>
          <w:rFonts w:ascii="Arial" w:eastAsia="SimSun" w:hAnsi="Arial"/>
          <w:sz w:val="24"/>
        </w:rPr>
        <w:t>this.Model</w:t>
      </w:r>
      <w:proofErr w:type="spellEnd"/>
      <w:proofErr w:type="gramEnd"/>
      <w:r>
        <w:rPr>
          <w:rFonts w:ascii="Arial" w:eastAsia="SimSun" w:hAnsi="Arial"/>
          <w:sz w:val="24"/>
        </w:rPr>
        <w:t xml:space="preserve"> = Model;</w:t>
      </w:r>
    </w:p>
    <w:p w14:paraId="1B69250D" w14:textId="77777777" w:rsidR="00764B33" w:rsidRDefault="00764B33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</w:p>
    <w:p w14:paraId="6D9DDF18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lastRenderedPageBreak/>
        <w:t xml:space="preserve">        this.Capacity = Capacity;</w:t>
      </w:r>
    </w:p>
    <w:p w14:paraId="5C847B8D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       this.Price = Price;</w:t>
      </w:r>
    </w:p>
    <w:p w14:paraId="6184B659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       this.Petrol = Petrol;</w:t>
      </w:r>
    </w:p>
    <w:p w14:paraId="3B546447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   }</w:t>
      </w:r>
    </w:p>
    <w:p w14:paraId="2F97B982" w14:textId="77777777" w:rsidR="002109B4" w:rsidRDefault="002109B4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</w:p>
    <w:p w14:paraId="6AB46F2A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   @Override</w:t>
      </w:r>
    </w:p>
    <w:p w14:paraId="27198E47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   public void displayinfo() {</w:t>
      </w:r>
    </w:p>
    <w:p w14:paraId="1A74027A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       System.out.println("Car name is: " + Name);</w:t>
      </w:r>
    </w:p>
    <w:p w14:paraId="6F8FBD23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       System.out.println("The model is: " + Model);</w:t>
      </w:r>
    </w:p>
    <w:p w14:paraId="7857D81B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       System.out.println("The price of the car is: " + Price);</w:t>
      </w:r>
    </w:p>
    <w:p w14:paraId="5D0A6F54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       System.out.println("The seating capacity of the car is: " + Capacity);</w:t>
      </w:r>
    </w:p>
    <w:p w14:paraId="745DDC87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       System.out.println("Is it petrol? " + Petrol);</w:t>
      </w:r>
    </w:p>
    <w:p w14:paraId="4FE22047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   }</w:t>
      </w:r>
    </w:p>
    <w:p w14:paraId="30FD19BD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>}</w:t>
      </w:r>
    </w:p>
    <w:p w14:paraId="78D1283F" w14:textId="77777777" w:rsidR="002109B4" w:rsidRDefault="002109B4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</w:p>
    <w:p w14:paraId="0B01E8C2" w14:textId="2BAB2883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class </w:t>
      </w:r>
      <w:r w:rsidR="00C73B74">
        <w:rPr>
          <w:rFonts w:ascii="Arial" w:eastAsia="SimSun" w:hAnsi="Arial"/>
          <w:sz w:val="24"/>
        </w:rPr>
        <w:t>K</w:t>
      </w:r>
      <w:r>
        <w:rPr>
          <w:rFonts w:ascii="Arial" w:eastAsia="SimSun" w:hAnsi="Arial"/>
          <w:sz w:val="24"/>
        </w:rPr>
        <w:t>ain {</w:t>
      </w:r>
    </w:p>
    <w:p w14:paraId="634B154B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   public static void main(String[] args) {</w:t>
      </w:r>
    </w:p>
    <w:p w14:paraId="527CCEA3" w14:textId="2E2B6D4D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       Car c1 = new </w:t>
      </w:r>
      <w:proofErr w:type="gramStart"/>
      <w:r>
        <w:rPr>
          <w:rFonts w:ascii="Arial" w:eastAsia="SimSun" w:hAnsi="Arial"/>
          <w:sz w:val="24"/>
        </w:rPr>
        <w:t>Car(</w:t>
      </w:r>
      <w:proofErr w:type="gramEnd"/>
      <w:r>
        <w:rPr>
          <w:rFonts w:ascii="Arial" w:eastAsia="SimSun" w:hAnsi="Arial"/>
          <w:sz w:val="24"/>
        </w:rPr>
        <w:t>"Toyota", "Sedan", "</w:t>
      </w:r>
      <w:r w:rsidR="00954636">
        <w:rPr>
          <w:rFonts w:ascii="Arial" w:eastAsia="SimSun" w:hAnsi="Arial"/>
          <w:sz w:val="24"/>
        </w:rPr>
        <w:t>4</w:t>
      </w:r>
      <w:r>
        <w:rPr>
          <w:rFonts w:ascii="Arial" w:eastAsia="SimSun" w:hAnsi="Arial"/>
          <w:sz w:val="24"/>
        </w:rPr>
        <w:t xml:space="preserve">-Seater", </w:t>
      </w:r>
      <w:r w:rsidR="00954636">
        <w:rPr>
          <w:rFonts w:ascii="Arial" w:eastAsia="SimSun" w:hAnsi="Arial"/>
          <w:sz w:val="24"/>
        </w:rPr>
        <w:t>3</w:t>
      </w:r>
      <w:r>
        <w:rPr>
          <w:rFonts w:ascii="Arial" w:eastAsia="SimSun" w:hAnsi="Arial"/>
          <w:sz w:val="24"/>
        </w:rPr>
        <w:t>500, true);</w:t>
      </w:r>
    </w:p>
    <w:p w14:paraId="19102EBD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       c1.displayinfo();</w:t>
      </w:r>
    </w:p>
    <w:p w14:paraId="1CDDD53D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 xml:space="preserve">    }</w:t>
      </w:r>
    </w:p>
    <w:p w14:paraId="054A5111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  <w:r>
        <w:rPr>
          <w:rFonts w:ascii="Arial" w:eastAsia="SimSun" w:hAnsi="Arial"/>
          <w:sz w:val="24"/>
        </w:rPr>
        <w:t>}</w:t>
      </w:r>
    </w:p>
    <w:p w14:paraId="0B359277" w14:textId="77777777" w:rsidR="002109B4" w:rsidRDefault="002109B4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</w:p>
    <w:p w14:paraId="21409E79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b/>
          <w:bCs/>
          <w:szCs w:val="28"/>
        </w:rPr>
      </w:pPr>
      <w:r>
        <w:rPr>
          <w:rFonts w:ascii="Arial" w:eastAsia="SimSun" w:hAnsi="Arial"/>
          <w:b/>
          <w:bCs/>
          <w:szCs w:val="28"/>
        </w:rPr>
        <w:t>Class Diagram:</w:t>
      </w:r>
    </w:p>
    <w:p w14:paraId="470C471F" w14:textId="77777777" w:rsidR="002109B4" w:rsidRDefault="002109B4">
      <w:pPr>
        <w:pStyle w:val="BodyText"/>
        <w:rPr>
          <w:b/>
          <w:sz w:val="20"/>
        </w:rPr>
      </w:pPr>
    </w:p>
    <w:p w14:paraId="3D114ED2" w14:textId="77777777" w:rsidR="002109B4" w:rsidRDefault="002109B4">
      <w:pPr>
        <w:pStyle w:val="BodyText"/>
        <w:spacing w:before="4"/>
        <w:rPr>
          <w:b/>
          <w:sz w:val="20"/>
        </w:rPr>
      </w:pPr>
    </w:p>
    <w:tbl>
      <w:tblPr>
        <w:tblW w:w="0" w:type="auto"/>
        <w:tblInd w:w="29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91"/>
      </w:tblGrid>
      <w:tr w:rsidR="002109B4" w14:paraId="7AD6FC65" w14:textId="77777777">
        <w:trPr>
          <w:trHeight w:val="505"/>
        </w:trPr>
        <w:tc>
          <w:tcPr>
            <w:tcW w:w="4391" w:type="dxa"/>
          </w:tcPr>
          <w:p w14:paraId="5C09B0F8" w14:textId="77777777" w:rsidR="002109B4" w:rsidRDefault="00C80360">
            <w:pPr>
              <w:pStyle w:val="TableParagraph"/>
              <w:spacing w:line="321" w:lineRule="exact"/>
              <w:ind w:left="18"/>
              <w:jc w:val="center"/>
            </w:pPr>
            <w:r>
              <w:rPr>
                <w:spacing w:val="-2"/>
              </w:rPr>
              <w:t>Vehicle</w:t>
            </w:r>
          </w:p>
        </w:tc>
      </w:tr>
      <w:tr w:rsidR="002109B4" w14:paraId="5217443F" w14:textId="77777777">
        <w:trPr>
          <w:trHeight w:val="766"/>
        </w:trPr>
        <w:tc>
          <w:tcPr>
            <w:tcW w:w="4391" w:type="dxa"/>
          </w:tcPr>
          <w:p w14:paraId="249DBAE2" w14:textId="77777777" w:rsidR="002109B4" w:rsidRDefault="00C80360">
            <w:pPr>
              <w:pStyle w:val="TableParagraph"/>
              <w:spacing w:line="321" w:lineRule="exact"/>
              <w:ind w:left="110"/>
            </w:pPr>
            <w:r>
              <w:t>+displayInfo():</w:t>
            </w:r>
            <w:r>
              <w:rPr>
                <w:spacing w:val="1"/>
              </w:rPr>
              <w:t xml:space="preserve"> </w:t>
            </w:r>
            <w:r>
              <w:rPr>
                <w:spacing w:val="-4"/>
              </w:rPr>
              <w:t>void</w:t>
            </w:r>
          </w:p>
        </w:tc>
      </w:tr>
    </w:tbl>
    <w:p w14:paraId="61A1FE0D" w14:textId="77777777" w:rsidR="002109B4" w:rsidRDefault="002109B4">
      <w:pPr>
        <w:pStyle w:val="BodyText"/>
        <w:rPr>
          <w:b/>
          <w:sz w:val="20"/>
        </w:rPr>
      </w:pPr>
    </w:p>
    <w:p w14:paraId="1E9C1869" w14:textId="77777777" w:rsidR="002109B4" w:rsidRDefault="002109B4">
      <w:pPr>
        <w:pStyle w:val="BodyText"/>
        <w:rPr>
          <w:b/>
          <w:sz w:val="20"/>
        </w:rPr>
      </w:pPr>
    </w:p>
    <w:p w14:paraId="656125E5" w14:textId="77777777" w:rsidR="002109B4" w:rsidRDefault="002109B4">
      <w:pPr>
        <w:pStyle w:val="BodyText"/>
        <w:rPr>
          <w:b/>
          <w:sz w:val="20"/>
        </w:rPr>
      </w:pPr>
    </w:p>
    <w:p w14:paraId="5AF7B368" w14:textId="77777777" w:rsidR="002109B4" w:rsidRDefault="002109B4">
      <w:pPr>
        <w:pStyle w:val="BodyText"/>
        <w:spacing w:before="96"/>
        <w:rPr>
          <w:b/>
          <w:sz w:val="20"/>
        </w:rPr>
      </w:pPr>
    </w:p>
    <w:tbl>
      <w:tblPr>
        <w:tblW w:w="0" w:type="auto"/>
        <w:tblInd w:w="29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94"/>
      </w:tblGrid>
      <w:tr w:rsidR="002109B4" w14:paraId="0839050C" w14:textId="77777777">
        <w:trPr>
          <w:trHeight w:val="665"/>
        </w:trPr>
        <w:tc>
          <w:tcPr>
            <w:tcW w:w="4394" w:type="dxa"/>
          </w:tcPr>
          <w:p w14:paraId="6BAA883A" w14:textId="77777777" w:rsidR="002109B4" w:rsidRDefault="00C80360">
            <w:pPr>
              <w:pStyle w:val="TableParagraph"/>
              <w:spacing w:line="321" w:lineRule="exact"/>
              <w:ind w:right="465"/>
              <w:jc w:val="center"/>
            </w:pPr>
            <w:r>
              <w:rPr>
                <w:spacing w:val="-5"/>
              </w:rPr>
              <w:t>car</w:t>
            </w:r>
          </w:p>
        </w:tc>
      </w:tr>
      <w:tr w:rsidR="002109B4" w14:paraId="5D4B443A" w14:textId="77777777">
        <w:trPr>
          <w:trHeight w:val="840"/>
        </w:trPr>
        <w:tc>
          <w:tcPr>
            <w:tcW w:w="4394" w:type="dxa"/>
          </w:tcPr>
          <w:p w14:paraId="0E834719" w14:textId="77777777" w:rsidR="002109B4" w:rsidRDefault="00C80360">
            <w:pPr>
              <w:pStyle w:val="TableParagraph"/>
              <w:spacing w:line="321" w:lineRule="exact"/>
              <w:ind w:left="110"/>
            </w:pPr>
            <w:r>
              <w:t>+displayInfo():</w:t>
            </w:r>
            <w:r>
              <w:rPr>
                <w:spacing w:val="1"/>
              </w:rPr>
              <w:t xml:space="preserve"> </w:t>
            </w:r>
            <w:r>
              <w:rPr>
                <w:spacing w:val="-4"/>
              </w:rPr>
              <w:t>void</w:t>
            </w:r>
          </w:p>
        </w:tc>
      </w:tr>
    </w:tbl>
    <w:p w14:paraId="2B853D1D" w14:textId="77777777" w:rsidR="002109B4" w:rsidRDefault="002109B4">
      <w:pPr>
        <w:spacing w:after="0" w:line="240" w:lineRule="auto"/>
        <w:ind w:left="0" w:right="0" w:firstLine="0"/>
        <w:jc w:val="both"/>
        <w:rPr>
          <w:rFonts w:ascii="Arial" w:eastAsia="SimSun" w:hAnsi="Arial"/>
          <w:b/>
          <w:bCs/>
          <w:szCs w:val="28"/>
        </w:rPr>
      </w:pPr>
    </w:p>
    <w:p w14:paraId="3186456C" w14:textId="77777777" w:rsidR="002109B4" w:rsidRDefault="002109B4">
      <w:pPr>
        <w:spacing w:after="0" w:line="240" w:lineRule="auto"/>
        <w:ind w:left="0" w:right="0" w:firstLine="0"/>
        <w:jc w:val="center"/>
        <w:rPr>
          <w:rFonts w:ascii="Arial" w:eastAsia="SimSun" w:hAnsi="Arial"/>
          <w:b/>
          <w:bCs/>
          <w:szCs w:val="28"/>
        </w:rPr>
      </w:pPr>
    </w:p>
    <w:p w14:paraId="4EF83910" w14:textId="77777777" w:rsidR="002109B4" w:rsidRDefault="002109B4">
      <w:pPr>
        <w:spacing w:after="0" w:line="240" w:lineRule="auto"/>
        <w:ind w:left="0" w:right="0" w:firstLine="0"/>
        <w:jc w:val="both"/>
        <w:rPr>
          <w:rFonts w:ascii="Arial" w:eastAsia="SimSun" w:hAnsi="Arial"/>
          <w:sz w:val="24"/>
        </w:rPr>
      </w:pPr>
    </w:p>
    <w:p w14:paraId="23B208F6" w14:textId="77777777" w:rsidR="002109B4" w:rsidRDefault="00C80360">
      <w:pPr>
        <w:spacing w:after="0" w:line="240" w:lineRule="auto"/>
        <w:ind w:left="0" w:right="0" w:firstLine="0"/>
        <w:jc w:val="both"/>
        <w:rPr>
          <w:rFonts w:ascii="Arial" w:eastAsia="SimSun" w:hAnsi="Arial"/>
          <w:b/>
          <w:bCs/>
          <w:szCs w:val="28"/>
        </w:rPr>
      </w:pPr>
      <w:r>
        <w:rPr>
          <w:rFonts w:ascii="Arial" w:eastAsia="SimSun" w:hAnsi="Arial"/>
          <w:b/>
          <w:bCs/>
          <w:szCs w:val="28"/>
        </w:rPr>
        <w:t>Output:</w:t>
      </w:r>
    </w:p>
    <w:p w14:paraId="000E794C" w14:textId="1A4A634D" w:rsidR="002109B4" w:rsidRDefault="00954636">
      <w:pPr>
        <w:spacing w:after="0" w:line="240" w:lineRule="auto"/>
        <w:ind w:left="0" w:right="0" w:firstLine="0"/>
        <w:jc w:val="center"/>
        <w:rPr>
          <w:rFonts w:ascii="Arial" w:eastAsia="SimSun" w:hAnsi="Arial"/>
          <w:sz w:val="24"/>
        </w:rPr>
      </w:pPr>
      <w:r w:rsidRPr="00954636">
        <w:rPr>
          <w:rFonts w:ascii="Arial" w:eastAsia="SimSun" w:hAnsi="Arial"/>
          <w:noProof/>
          <w:sz w:val="24"/>
        </w:rPr>
        <w:drawing>
          <wp:inline distT="0" distB="0" distL="0" distR="0" wp14:anchorId="32D02E75" wp14:editId="699ADD9F">
            <wp:extent cx="5890260" cy="1455274"/>
            <wp:effectExtent l="0" t="0" r="0" b="0"/>
            <wp:docPr id="654793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930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18930" cy="14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075D" w14:textId="77777777" w:rsidR="002109B4" w:rsidRDefault="002109B4">
      <w:pPr>
        <w:spacing w:after="0" w:line="240" w:lineRule="auto"/>
        <w:ind w:left="0" w:right="0" w:firstLine="0"/>
        <w:jc w:val="both"/>
        <w:rPr>
          <w:rFonts w:ascii="Arial Rounded MT Bold" w:eastAsia="SimSun" w:hAnsi="Arial Rounded MT Bold" w:cs="Arial Rounded MT Bold"/>
          <w:sz w:val="24"/>
        </w:rPr>
      </w:pPr>
    </w:p>
    <w:p w14:paraId="073761D1" w14:textId="77777777" w:rsidR="002109B4" w:rsidRDefault="002109B4">
      <w:pPr>
        <w:spacing w:after="0" w:line="240" w:lineRule="auto"/>
        <w:ind w:right="0"/>
        <w:rPr>
          <w:rFonts w:ascii="Algerian" w:eastAsia="SimSun" w:hAnsi="Algerian" w:cs="Algerian"/>
          <w:sz w:val="24"/>
        </w:rPr>
      </w:pPr>
    </w:p>
    <w:p w14:paraId="72B046AB" w14:textId="77777777" w:rsidR="002109B4" w:rsidRDefault="002109B4">
      <w:pPr>
        <w:spacing w:after="0" w:line="240" w:lineRule="auto"/>
        <w:ind w:right="0"/>
        <w:rPr>
          <w:rFonts w:ascii="Algerian" w:eastAsia="SimSun" w:hAnsi="Algerian" w:cs="Algerian"/>
          <w:sz w:val="24"/>
        </w:rPr>
      </w:pPr>
    </w:p>
    <w:p w14:paraId="6F9413B7" w14:textId="77777777" w:rsidR="002109B4" w:rsidRDefault="00C80360">
      <w:pPr>
        <w:spacing w:after="0" w:line="240" w:lineRule="auto"/>
        <w:ind w:right="0"/>
        <w:rPr>
          <w:rFonts w:ascii="Arial" w:eastAsia="SimSun" w:hAnsi="Arial" w:cs="Arial"/>
          <w:b/>
          <w:bCs/>
          <w:szCs w:val="28"/>
        </w:rPr>
      </w:pPr>
      <w:r>
        <w:rPr>
          <w:rFonts w:ascii="Arial" w:eastAsia="SimSun" w:hAnsi="Arial" w:cs="Arial"/>
          <w:b/>
          <w:bCs/>
          <w:szCs w:val="28"/>
        </w:rPr>
        <w:t>Error table:</w:t>
      </w:r>
    </w:p>
    <w:p w14:paraId="1EC54E97" w14:textId="77777777" w:rsidR="002109B4" w:rsidRDefault="002109B4">
      <w:pPr>
        <w:pStyle w:val="BodyText"/>
        <w:spacing w:before="160"/>
        <w:rPr>
          <w:b/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46"/>
        <w:gridCol w:w="2646"/>
        <w:gridCol w:w="2647"/>
      </w:tblGrid>
      <w:tr w:rsidR="002109B4" w14:paraId="1A0C24AF" w14:textId="77777777">
        <w:tc>
          <w:tcPr>
            <w:tcW w:w="2646" w:type="dxa"/>
          </w:tcPr>
          <w:p w14:paraId="1264BB1E" w14:textId="77777777" w:rsidR="002109B4" w:rsidRDefault="00C80360">
            <w:pPr>
              <w:pStyle w:val="BodyText"/>
              <w:spacing w:before="212"/>
              <w:rPr>
                <w:b/>
                <w:lang w:val="en-IN"/>
              </w:rPr>
            </w:pPr>
            <w:r>
              <w:rPr>
                <w:b/>
                <w:lang w:val="en-IN"/>
              </w:rPr>
              <w:t>S.No</w:t>
            </w:r>
          </w:p>
        </w:tc>
        <w:tc>
          <w:tcPr>
            <w:tcW w:w="2646" w:type="dxa"/>
          </w:tcPr>
          <w:p w14:paraId="3D6B3395" w14:textId="77777777" w:rsidR="002109B4" w:rsidRDefault="00C80360">
            <w:pPr>
              <w:pStyle w:val="BodyText"/>
              <w:spacing w:before="212"/>
              <w:rPr>
                <w:b/>
                <w:lang w:val="en-IN"/>
              </w:rPr>
            </w:pPr>
            <w:r>
              <w:rPr>
                <w:b/>
                <w:lang w:val="en-IN"/>
              </w:rPr>
              <w:t>Expected Error</w:t>
            </w:r>
          </w:p>
        </w:tc>
        <w:tc>
          <w:tcPr>
            <w:tcW w:w="2647" w:type="dxa"/>
          </w:tcPr>
          <w:p w14:paraId="54A6B21F" w14:textId="77777777" w:rsidR="002109B4" w:rsidRDefault="00C80360">
            <w:pPr>
              <w:pStyle w:val="BodyText"/>
              <w:spacing w:before="212"/>
              <w:rPr>
                <w:b/>
                <w:lang w:val="en-IN"/>
              </w:rPr>
            </w:pPr>
            <w:r>
              <w:rPr>
                <w:b/>
                <w:lang w:val="en-IN"/>
              </w:rPr>
              <w:t>Reason</w:t>
            </w:r>
          </w:p>
        </w:tc>
      </w:tr>
      <w:tr w:rsidR="002109B4" w14:paraId="61F9B027" w14:textId="77777777">
        <w:tc>
          <w:tcPr>
            <w:tcW w:w="2646" w:type="dxa"/>
          </w:tcPr>
          <w:p w14:paraId="5EE803BF" w14:textId="77777777" w:rsidR="002109B4" w:rsidRDefault="00C80360">
            <w:pPr>
              <w:pStyle w:val="BodyText"/>
              <w:spacing w:before="212"/>
              <w:rPr>
                <w:b/>
                <w:lang w:val="en-IN"/>
              </w:rPr>
            </w:pPr>
            <w:r>
              <w:rPr>
                <w:b/>
                <w:lang w:val="en-IN"/>
              </w:rPr>
              <w:t xml:space="preserve"> 1</w:t>
            </w:r>
          </w:p>
        </w:tc>
        <w:tc>
          <w:tcPr>
            <w:tcW w:w="2646" w:type="dxa"/>
          </w:tcPr>
          <w:p w14:paraId="05E49CBE" w14:textId="77777777" w:rsidR="002109B4" w:rsidRDefault="00C80360">
            <w:pPr>
              <w:pStyle w:val="BodyText"/>
              <w:spacing w:before="212"/>
              <w:rPr>
                <w:b/>
              </w:rPr>
            </w:pPr>
            <w:r>
              <w:rPr>
                <w:sz w:val="28"/>
              </w:rPr>
              <w:t>Setting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parameters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inside the constructor</w:t>
            </w:r>
          </w:p>
        </w:tc>
        <w:tc>
          <w:tcPr>
            <w:tcW w:w="2647" w:type="dxa"/>
          </w:tcPr>
          <w:p w14:paraId="2E5DDD25" w14:textId="77777777" w:rsidR="002109B4" w:rsidRDefault="00C80360">
            <w:pPr>
              <w:pStyle w:val="BodyText"/>
              <w:spacing w:before="212"/>
              <w:rPr>
                <w:b/>
              </w:rPr>
            </w:pPr>
            <w:r>
              <w:rPr>
                <w:sz w:val="28"/>
              </w:rPr>
              <w:t>We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cannot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pass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values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inside constructor without setting them </w:t>
            </w:r>
            <w:r>
              <w:rPr>
                <w:spacing w:val="-2"/>
                <w:sz w:val="28"/>
              </w:rPr>
              <w:t>first</w:t>
            </w:r>
          </w:p>
        </w:tc>
      </w:tr>
      <w:tr w:rsidR="002109B4" w14:paraId="64FF97B4" w14:textId="77777777">
        <w:tc>
          <w:tcPr>
            <w:tcW w:w="2646" w:type="dxa"/>
          </w:tcPr>
          <w:p w14:paraId="42E7AE98" w14:textId="77777777" w:rsidR="002109B4" w:rsidRDefault="00C80360">
            <w:pPr>
              <w:pStyle w:val="BodyText"/>
              <w:spacing w:before="212"/>
              <w:rPr>
                <w:b/>
                <w:lang w:val="en-IN"/>
              </w:rPr>
            </w:pPr>
            <w:r>
              <w:rPr>
                <w:b/>
                <w:lang w:val="en-IN"/>
              </w:rPr>
              <w:t xml:space="preserve"> 2</w:t>
            </w:r>
          </w:p>
        </w:tc>
        <w:tc>
          <w:tcPr>
            <w:tcW w:w="2646" w:type="dxa"/>
          </w:tcPr>
          <w:p w14:paraId="4D21E2AC" w14:textId="77777777" w:rsidR="002109B4" w:rsidRDefault="00C80360">
            <w:pPr>
              <w:pStyle w:val="BodyText"/>
              <w:spacing w:before="212"/>
              <w:rPr>
                <w:b/>
              </w:rPr>
            </w:pPr>
            <w:r>
              <w:rPr>
                <w:spacing w:val="-10"/>
                <w:sz w:val="28"/>
              </w:rPr>
              <w:t>}</w:t>
            </w:r>
          </w:p>
        </w:tc>
        <w:tc>
          <w:tcPr>
            <w:tcW w:w="2647" w:type="dxa"/>
          </w:tcPr>
          <w:p w14:paraId="2801B814" w14:textId="77777777" w:rsidR="002109B4" w:rsidRDefault="00C80360">
            <w:pPr>
              <w:pStyle w:val="BodyText"/>
              <w:spacing w:before="212"/>
              <w:rPr>
                <w:b/>
              </w:rPr>
            </w:pPr>
            <w:r>
              <w:rPr>
                <w:sz w:val="28"/>
              </w:rPr>
              <w:t>Ending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class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main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method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is </w:t>
            </w:r>
            <w:r>
              <w:rPr>
                <w:spacing w:val="-2"/>
                <w:sz w:val="28"/>
              </w:rPr>
              <w:t>required</w:t>
            </w:r>
          </w:p>
        </w:tc>
      </w:tr>
    </w:tbl>
    <w:p w14:paraId="673890A6" w14:textId="77777777" w:rsidR="002109B4" w:rsidRDefault="002109B4">
      <w:pPr>
        <w:spacing w:after="0" w:line="240" w:lineRule="auto"/>
        <w:ind w:left="0" w:right="0" w:firstLine="0"/>
        <w:rPr>
          <w:rFonts w:ascii="Arial" w:eastAsia="SimSun" w:hAnsi="Arial" w:cs="Arial"/>
          <w:b/>
          <w:bCs/>
          <w:szCs w:val="28"/>
        </w:rPr>
      </w:pPr>
    </w:p>
    <w:p w14:paraId="001225B9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32"/>
          <w:szCs w:val="32"/>
        </w:rPr>
        <w:t>2Q)</w:t>
      </w:r>
      <w:r>
        <w:rPr>
          <w:rFonts w:ascii="Arial Rounded MT Bold" w:eastAsia="SimSun" w:hAnsi="Arial Rounded MT Bold" w:cs="Arial Rounded MT Bold"/>
          <w:sz w:val="24"/>
        </w:rPr>
        <w:t xml:space="preserve"> A college is developing automated admission system that verifies </w:t>
      </w:r>
      <w:proofErr w:type="gramStart"/>
      <w:r>
        <w:rPr>
          <w:rFonts w:ascii="Arial Rounded MT Bold" w:eastAsia="SimSun" w:hAnsi="Arial Rounded MT Bold" w:cs="Arial Rounded MT Bold"/>
          <w:sz w:val="24"/>
        </w:rPr>
        <w:t>students</w:t>
      </w:r>
      <w:proofErr w:type="gramEnd"/>
      <w:r>
        <w:rPr>
          <w:rFonts w:ascii="Arial Rounded MT Bold" w:eastAsia="SimSun" w:hAnsi="Arial Rounded MT Bold" w:cs="Arial Rounded MT Bold"/>
          <w:sz w:val="24"/>
        </w:rPr>
        <w:t xml:space="preserve"> eligibility for UG and PG </w:t>
      </w:r>
      <w:proofErr w:type="gramStart"/>
      <w:r>
        <w:rPr>
          <w:rFonts w:ascii="Arial Rounded MT Bold" w:eastAsia="SimSun" w:hAnsi="Arial Rounded MT Bold" w:cs="Arial Rounded MT Bold"/>
          <w:sz w:val="24"/>
        </w:rPr>
        <w:t>programs .Each</w:t>
      </w:r>
      <w:proofErr w:type="gramEnd"/>
      <w:r>
        <w:rPr>
          <w:rFonts w:ascii="Arial Rounded MT Bold" w:eastAsia="SimSun" w:hAnsi="Arial Rounded MT Bold" w:cs="Arial Rounded MT Bold"/>
          <w:sz w:val="24"/>
        </w:rPr>
        <w:t xml:space="preserve"> program has different eligibility criteria based on the </w:t>
      </w:r>
      <w:proofErr w:type="gramStart"/>
      <w:r>
        <w:rPr>
          <w:rFonts w:ascii="Arial Rounded MT Bold" w:eastAsia="SimSun" w:hAnsi="Arial Rounded MT Bold" w:cs="Arial Rounded MT Bold"/>
          <w:sz w:val="24"/>
        </w:rPr>
        <w:t>students</w:t>
      </w:r>
      <w:proofErr w:type="gramEnd"/>
      <w:r>
        <w:rPr>
          <w:rFonts w:ascii="Arial Rounded MT Bold" w:eastAsia="SimSun" w:hAnsi="Arial Rounded MT Bold" w:cs="Arial Rounded MT Bold"/>
          <w:sz w:val="24"/>
        </w:rPr>
        <w:t xml:space="preserve"> percentage in their previous qualification.</w:t>
      </w:r>
    </w:p>
    <w:p w14:paraId="533DCF85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</w:p>
    <w:p w14:paraId="054F0CB2" w14:textId="77777777" w:rsidR="002109B4" w:rsidRDefault="00C80360">
      <w:pPr>
        <w:numPr>
          <w:ilvl w:val="0"/>
          <w:numId w:val="11"/>
        </w:numPr>
        <w:spacing w:after="0" w:line="240" w:lineRule="auto"/>
        <w:ind w:right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UG admission require minimum 60%</w:t>
      </w:r>
    </w:p>
    <w:p w14:paraId="44A6AE94" w14:textId="77777777" w:rsidR="002109B4" w:rsidRDefault="00C80360">
      <w:pPr>
        <w:numPr>
          <w:ilvl w:val="0"/>
          <w:numId w:val="11"/>
        </w:numPr>
        <w:spacing w:after="0" w:line="240" w:lineRule="auto"/>
        <w:ind w:right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>PG admission require minimum 70%</w:t>
      </w:r>
    </w:p>
    <w:p w14:paraId="49843A28" w14:textId="77777777" w:rsidR="002109B4" w:rsidRDefault="002109B4">
      <w:pPr>
        <w:spacing w:after="0" w:line="240" w:lineRule="auto"/>
        <w:ind w:left="0" w:right="0" w:firstLine="0"/>
        <w:rPr>
          <w:rFonts w:ascii="Arial" w:eastAsia="SimSun" w:hAnsi="Arial" w:cs="Arial"/>
          <w:b/>
          <w:bCs/>
          <w:szCs w:val="28"/>
        </w:rPr>
      </w:pPr>
    </w:p>
    <w:p w14:paraId="70B7FAED" w14:textId="77777777" w:rsidR="002109B4" w:rsidRDefault="00C80360">
      <w:pPr>
        <w:spacing w:after="0" w:line="240" w:lineRule="auto"/>
        <w:ind w:left="0" w:right="0" w:firstLine="0"/>
        <w:rPr>
          <w:rFonts w:ascii="Arial" w:eastAsia="SimSun" w:hAnsi="Arial" w:cs="Arial"/>
          <w:b/>
          <w:bCs/>
          <w:sz w:val="36"/>
          <w:szCs w:val="36"/>
        </w:rPr>
      </w:pPr>
      <w:r>
        <w:rPr>
          <w:rFonts w:ascii="Arial" w:eastAsia="SimSun" w:hAnsi="Arial" w:cs="Arial"/>
          <w:b/>
          <w:bCs/>
          <w:sz w:val="36"/>
          <w:szCs w:val="36"/>
        </w:rPr>
        <w:t>Program:</w:t>
      </w:r>
    </w:p>
    <w:p w14:paraId="5D22539A" w14:textId="77777777" w:rsidR="002109B4" w:rsidRDefault="002109B4">
      <w:pPr>
        <w:spacing w:after="0" w:line="240" w:lineRule="auto"/>
        <w:ind w:left="0" w:right="0" w:firstLine="0"/>
        <w:rPr>
          <w:rFonts w:ascii="Arial" w:eastAsia="SimSun" w:hAnsi="Arial" w:cs="Arial"/>
          <w:b/>
          <w:bCs/>
          <w:szCs w:val="28"/>
        </w:rPr>
      </w:pPr>
    </w:p>
    <w:p w14:paraId="08EE1E61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>import java.util.Scanner;</w:t>
      </w:r>
    </w:p>
    <w:p w14:paraId="32102424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</w:p>
    <w:p w14:paraId="304735B2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>class College {</w:t>
      </w:r>
    </w:p>
    <w:p w14:paraId="36E3C57B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String name;</w:t>
      </w:r>
    </w:p>
    <w:p w14:paraId="5B1BD507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int qualification;</w:t>
      </w:r>
    </w:p>
    <w:p w14:paraId="55C8431C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int percentage;</w:t>
      </w:r>
    </w:p>
    <w:p w14:paraId="7EC373A4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</w:p>
    <w:p w14:paraId="2B385F0E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// Constructor</w:t>
      </w:r>
    </w:p>
    <w:p w14:paraId="2CA354F5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College(String name, int qualification, int percentage) {</w:t>
      </w:r>
    </w:p>
    <w:p w14:paraId="10FF0FAD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this.name = name;</w:t>
      </w:r>
    </w:p>
    <w:p w14:paraId="24091D11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this.qualification = qualification;</w:t>
      </w:r>
    </w:p>
    <w:p w14:paraId="0CACD804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this.percentage = percentage;</w:t>
      </w:r>
    </w:p>
    <w:p w14:paraId="5DE7C5D4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}</w:t>
      </w:r>
    </w:p>
    <w:p w14:paraId="1F9D2E95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</w:p>
    <w:p w14:paraId="6C10D86D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// Default Eligibility method</w:t>
      </w:r>
    </w:p>
    <w:p w14:paraId="5D4BC6AE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public void Eligibility() {</w:t>
      </w:r>
    </w:p>
    <w:p w14:paraId="3F11EF6E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System.out.println("Name: " + name + ", Qualification: " + qualification + ", Percentage: " + percentage);</w:t>
      </w:r>
    </w:p>
    <w:p w14:paraId="2E1B3038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System.out.println("The candidate is a fluke");</w:t>
      </w:r>
    </w:p>
    <w:p w14:paraId="6415A557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}</w:t>
      </w:r>
    </w:p>
    <w:p w14:paraId="2D74E202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>}</w:t>
      </w:r>
    </w:p>
    <w:p w14:paraId="780F33AD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</w:p>
    <w:p w14:paraId="7A3E6297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>class UG extends College {</w:t>
      </w:r>
    </w:p>
    <w:p w14:paraId="465926AD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UG(String name, int qualification, int percentage) {</w:t>
      </w:r>
    </w:p>
    <w:p w14:paraId="652DA35F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super(name, qualification, percentage);</w:t>
      </w:r>
    </w:p>
    <w:p w14:paraId="22E15C43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}</w:t>
      </w:r>
    </w:p>
    <w:p w14:paraId="3A9D4DA2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</w:p>
    <w:p w14:paraId="3FB80AC8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lastRenderedPageBreak/>
        <w:t xml:space="preserve">    @Override</w:t>
      </w:r>
    </w:p>
    <w:p w14:paraId="128266B6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public void Eligibility() {</w:t>
      </w:r>
    </w:p>
    <w:p w14:paraId="2FAB159B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System.out.println("Name: " + name + ", Qualification: " + qualification + ", Percentage: " + percentage);</w:t>
      </w:r>
    </w:p>
    <w:p w14:paraId="5168ABB5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System.out.println("The candidate is eligible for UG");</w:t>
      </w:r>
    </w:p>
    <w:p w14:paraId="379014C6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}</w:t>
      </w:r>
    </w:p>
    <w:p w14:paraId="2D79B77D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>}</w:t>
      </w:r>
    </w:p>
    <w:p w14:paraId="3180FBCC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</w:p>
    <w:p w14:paraId="3C487C3A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>class PG extends College {</w:t>
      </w:r>
    </w:p>
    <w:p w14:paraId="43D2A2F9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PG(String name, int qualification, int percentage) {</w:t>
      </w:r>
    </w:p>
    <w:p w14:paraId="02C30580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super(name, qualification, percentage);</w:t>
      </w:r>
    </w:p>
    <w:p w14:paraId="0EB6A737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}</w:t>
      </w:r>
    </w:p>
    <w:p w14:paraId="1039A6CD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</w:p>
    <w:p w14:paraId="0EC0CB56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@Override</w:t>
      </w:r>
    </w:p>
    <w:p w14:paraId="154552F3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public void Eligibility() {</w:t>
      </w:r>
    </w:p>
    <w:p w14:paraId="1F8BEA4E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</w:t>
      </w:r>
    </w:p>
    <w:p w14:paraId="55A86463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</w:p>
    <w:p w14:paraId="382010B1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>System.out.println("Name: " + name + ", Qualification: " + qualification + ", Percentage: " + percentage);</w:t>
      </w:r>
    </w:p>
    <w:p w14:paraId="412D3144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System.out.println("The candidate is eligible for PG");</w:t>
      </w:r>
    </w:p>
    <w:p w14:paraId="7DC7C4CE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}</w:t>
      </w:r>
    </w:p>
    <w:p w14:paraId="73D6217F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>}</w:t>
      </w:r>
    </w:p>
    <w:p w14:paraId="78CFFF57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</w:p>
    <w:p w14:paraId="5E83B6B2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>public class Main {</w:t>
      </w:r>
    </w:p>
    <w:p w14:paraId="7E04C1DF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public static void main(String[] args) {</w:t>
      </w:r>
    </w:p>
    <w:p w14:paraId="178E87D8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Scanner input = new Scanner(System.in);</w:t>
      </w:r>
    </w:p>
    <w:p w14:paraId="51FE1873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</w:p>
    <w:p w14:paraId="1BFCC959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// Taking inputs</w:t>
      </w:r>
    </w:p>
    <w:p w14:paraId="4BC51F71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System.out.println("Enter your name:");</w:t>
      </w:r>
    </w:p>
    <w:p w14:paraId="64541029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String name = input.nextLine();</w:t>
      </w:r>
    </w:p>
    <w:p w14:paraId="07FCD422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</w:p>
    <w:p w14:paraId="0962CAA9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System.out.println("Enter your qualification (e.g., 12 for high school, 10 for 10th, etc.):");</w:t>
      </w:r>
    </w:p>
    <w:p w14:paraId="2E05729D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int qualification = input.nextInt();</w:t>
      </w:r>
    </w:p>
    <w:p w14:paraId="220AB3E0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</w:p>
    <w:p w14:paraId="0FA34CC1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System.out.println("Enter your percentage:");</w:t>
      </w:r>
    </w:p>
    <w:p w14:paraId="06C43A52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int percentage = input.nextInt();</w:t>
      </w:r>
    </w:p>
    <w:p w14:paraId="30FE03BA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</w:p>
    <w:p w14:paraId="1BE1C94B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// Close scanner</w:t>
      </w:r>
    </w:p>
    <w:p w14:paraId="3FF40A1A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input.close();</w:t>
      </w:r>
    </w:p>
    <w:p w14:paraId="103468B5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</w:p>
    <w:p w14:paraId="45A19263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// Logic to check eligibility</w:t>
      </w:r>
    </w:p>
    <w:p w14:paraId="6279C75D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College candidate;</w:t>
      </w:r>
    </w:p>
    <w:p w14:paraId="74E22E19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</w:p>
    <w:p w14:paraId="240F63D4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if (percentage &gt;= 70) {</w:t>
      </w:r>
    </w:p>
    <w:p w14:paraId="7D758179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    candidate = new PG(name, qualification, percentage);</w:t>
      </w:r>
    </w:p>
    <w:p w14:paraId="1FF4E769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} else if (percentage &gt;= 60) {</w:t>
      </w:r>
    </w:p>
    <w:p w14:paraId="115E62B7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    candidate = new UG(name, qualification, percentage);</w:t>
      </w:r>
    </w:p>
    <w:p w14:paraId="6CFDC977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} else {</w:t>
      </w:r>
    </w:p>
    <w:p w14:paraId="5F26C2E7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    candidate = new College(name, qualification, percentage);</w:t>
      </w:r>
    </w:p>
    <w:p w14:paraId="6D100EAD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}</w:t>
      </w:r>
    </w:p>
    <w:p w14:paraId="1C0FFF3B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</w:p>
    <w:p w14:paraId="2CBF41FE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    candidate.Eligibility();``</w:t>
      </w:r>
    </w:p>
    <w:p w14:paraId="405372A8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t xml:space="preserve">    }</w:t>
      </w:r>
    </w:p>
    <w:p w14:paraId="5C627883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24"/>
        </w:rPr>
      </w:pPr>
      <w:r>
        <w:rPr>
          <w:rFonts w:ascii="Arial Rounded MT Bold" w:eastAsia="SimSun" w:hAnsi="Arial Rounded MT Bold" w:cs="Arial Rounded MT Bold"/>
          <w:sz w:val="24"/>
        </w:rPr>
        <w:lastRenderedPageBreak/>
        <w:t>}</w:t>
      </w:r>
    </w:p>
    <w:p w14:paraId="48B61F7E" w14:textId="77777777" w:rsidR="002109B4" w:rsidRDefault="002109B4">
      <w:pPr>
        <w:spacing w:after="0" w:line="240" w:lineRule="auto"/>
        <w:ind w:left="0" w:right="0" w:firstLine="0"/>
        <w:rPr>
          <w:rFonts w:ascii="Arial" w:eastAsia="SimSun" w:hAnsi="Arial" w:cs="Arial"/>
          <w:b/>
          <w:bCs/>
          <w:szCs w:val="28"/>
        </w:rPr>
      </w:pPr>
    </w:p>
    <w:p w14:paraId="0DE2FFD1" w14:textId="77777777" w:rsidR="002109B4" w:rsidRDefault="00C80360">
      <w:pPr>
        <w:spacing w:after="0" w:line="240" w:lineRule="auto"/>
        <w:ind w:left="0" w:right="0" w:firstLine="0"/>
        <w:rPr>
          <w:rFonts w:ascii="Arial" w:eastAsia="SimSun" w:hAnsi="Arial" w:cs="Arial"/>
          <w:b/>
          <w:bCs/>
          <w:szCs w:val="28"/>
        </w:rPr>
      </w:pPr>
      <w:r>
        <w:rPr>
          <w:rFonts w:ascii="Arial" w:eastAsia="SimSun" w:hAnsi="Arial" w:cs="Arial"/>
          <w:b/>
          <w:bCs/>
          <w:szCs w:val="28"/>
        </w:rPr>
        <w:t>Class Diagram:</w:t>
      </w:r>
    </w:p>
    <w:tbl>
      <w:tblPr>
        <w:tblStyle w:val="TableGrid"/>
        <w:tblW w:w="0" w:type="auto"/>
        <w:tblInd w:w="2395" w:type="dxa"/>
        <w:tblLook w:val="04A0" w:firstRow="1" w:lastRow="0" w:firstColumn="1" w:lastColumn="0" w:noHBand="0" w:noVBand="1"/>
      </w:tblPr>
      <w:tblGrid>
        <w:gridCol w:w="3353"/>
      </w:tblGrid>
      <w:tr w:rsidR="002109B4" w14:paraId="3F91FD65" w14:textId="77777777">
        <w:tc>
          <w:tcPr>
            <w:tcW w:w="3353" w:type="dxa"/>
          </w:tcPr>
          <w:p w14:paraId="587C9CA3" w14:textId="77777777" w:rsidR="002109B4" w:rsidRDefault="00C80360">
            <w:pPr>
              <w:spacing w:after="0" w:line="240" w:lineRule="auto"/>
              <w:ind w:left="0" w:right="0" w:firstLine="0"/>
              <w:rPr>
                <w:rFonts w:ascii="Arial" w:eastAsia="SimSun" w:hAnsi="Arial" w:cs="Arial"/>
                <w:b/>
                <w:bCs/>
                <w:szCs w:val="28"/>
              </w:rPr>
            </w:pPr>
            <w:r>
              <w:rPr>
                <w:rFonts w:ascii="Arial" w:eastAsia="SimSun" w:hAnsi="Arial" w:cs="Arial"/>
                <w:b/>
                <w:bCs/>
                <w:szCs w:val="28"/>
              </w:rPr>
              <w:t>adm</w:t>
            </w:r>
          </w:p>
        </w:tc>
      </w:tr>
      <w:tr w:rsidR="002109B4" w14:paraId="0F44CDC8" w14:textId="77777777">
        <w:tc>
          <w:tcPr>
            <w:tcW w:w="3353" w:type="dxa"/>
          </w:tcPr>
          <w:p w14:paraId="5EB2DFE9" w14:textId="77777777" w:rsidR="002109B4" w:rsidRDefault="00C80360">
            <w:pPr>
              <w:spacing w:after="0" w:line="240" w:lineRule="auto"/>
              <w:ind w:left="0" w:right="0" w:firstLine="0"/>
              <w:rPr>
                <w:rFonts w:ascii="Arial" w:eastAsia="SimSun" w:hAnsi="Arial" w:cs="Arial"/>
                <w:b/>
                <w:bCs/>
                <w:szCs w:val="28"/>
              </w:rPr>
            </w:pPr>
            <w:r>
              <w:rPr>
                <w:spacing w:val="-2"/>
              </w:rPr>
              <w:t>elg():void</w:t>
            </w:r>
          </w:p>
        </w:tc>
      </w:tr>
    </w:tbl>
    <w:p w14:paraId="5D9726DB" w14:textId="77777777" w:rsidR="002109B4" w:rsidRDefault="00C80360">
      <w:pPr>
        <w:spacing w:after="0" w:line="240" w:lineRule="auto"/>
        <w:ind w:left="0" w:right="0" w:firstLine="0"/>
        <w:rPr>
          <w:rFonts w:ascii="Arial" w:eastAsia="SimSun" w:hAnsi="Arial" w:cs="Arial"/>
          <w:b/>
          <w:bCs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1F3751" wp14:editId="5999FC03">
                <wp:simplePos x="0" y="0"/>
                <wp:positionH relativeFrom="column">
                  <wp:posOffset>2914015</wp:posOffset>
                </wp:positionH>
                <wp:positionV relativeFrom="paragraph">
                  <wp:posOffset>59690</wp:posOffset>
                </wp:positionV>
                <wp:extent cx="321945" cy="290830"/>
                <wp:effectExtent l="6350" t="0" r="53340" b="13335"/>
                <wp:wrapNone/>
                <wp:docPr id="17" name="Elb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3599815" y="8213725"/>
                          <a:ext cx="321945" cy="29083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4" type="#_x0000_t34" style="position:absolute;left:0pt;flip:y;margin-left:229.45pt;margin-top:4.7pt;height:22.9pt;width:25.35pt;rotation:-5898240f;z-index:251669504;mso-width-relative:page;mso-height-relative:page;" filled="f" stroked="t" coordsize="21600,21600" o:gfxdata="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u/QgC2AAA&#10;AAgBAAAPAAAAAAAAAAEAIAAAACIAAABkcnMvZG93bnJldi54bWxQSwECFAAUAAAACACHTuJA/cW5&#10;wh4CAAAsBAAADgAAAAAAAAABACAAAAAnAQAAZHJzL2Uyb0RvYy54bWxQSwUGAAAAAAYABgBZAQAA&#10;twUAAAAA&#10;" adj="10800">
                <v:fill on="f" focussize="0,0"/>
                <v:stroke weight="1pt" color="#156082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365D3EA" wp14:editId="747F5CCB">
                <wp:simplePos x="0" y="0"/>
                <wp:positionH relativeFrom="column">
                  <wp:posOffset>2065020</wp:posOffset>
                </wp:positionH>
                <wp:positionV relativeFrom="paragraph">
                  <wp:posOffset>28575</wp:posOffset>
                </wp:positionV>
                <wp:extent cx="7620" cy="337820"/>
                <wp:effectExtent l="48895" t="0" r="50165" b="1270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2750820" y="8182610"/>
                          <a:ext cx="7620" cy="3378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2" type="#_x0000_t32" style="position:absolute;left:0pt;flip:x;margin-left:162.6pt;margin-top:2.25pt;height:26.6pt;width:0.6pt;z-index:251668480;mso-width-relative:page;mso-height-relative:page;" filled="f" stroked="t" coordsize="21600,21600" o:gfxdata="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ALVBTF2gAAAAgBAAAPAAAAAAAAAAEAIAAAACIAAABkcnMv&#10;ZG93bnJldi54bWxQSwECFAAUAAAACACHTuJAbBRfWAECAAD8AwAADgAAAAAAAAABACAAAAApAQAA&#10;ZHJzL2Uyb0RvYy54bWxQSwUGAAAAAAYABgBZAQAAnAUAAAAA&#10;">
                <v:fill on="f" focussize="0,0"/>
                <v:stroke weight="1pt" color="#156082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 w14:paraId="0ABA780D" w14:textId="77777777" w:rsidR="002109B4" w:rsidRDefault="002109B4">
      <w:pPr>
        <w:spacing w:after="0" w:line="240" w:lineRule="auto"/>
        <w:ind w:left="0" w:right="0" w:firstLine="0"/>
        <w:rPr>
          <w:rFonts w:ascii="Arial" w:eastAsia="SimSun" w:hAnsi="Arial" w:cs="Arial"/>
          <w:b/>
          <w:bCs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59"/>
        <w:gridCol w:w="4337"/>
      </w:tblGrid>
      <w:tr w:rsidR="002109B4" w14:paraId="565DA6F1" w14:textId="77777777">
        <w:tc>
          <w:tcPr>
            <w:tcW w:w="4659" w:type="dxa"/>
          </w:tcPr>
          <w:p w14:paraId="2E9C520E" w14:textId="77777777" w:rsidR="002109B4" w:rsidRDefault="00C80360">
            <w:pPr>
              <w:spacing w:after="0" w:line="240" w:lineRule="auto"/>
              <w:ind w:left="0" w:right="0" w:firstLine="0"/>
              <w:rPr>
                <w:rFonts w:ascii="Arial" w:eastAsia="SimSun" w:hAnsi="Arial" w:cs="Arial"/>
                <w:b/>
                <w:bCs/>
                <w:szCs w:val="28"/>
              </w:rPr>
            </w:pPr>
            <w:r>
              <w:rPr>
                <w:spacing w:val="-5"/>
              </w:rPr>
              <w:t>ug</w:t>
            </w:r>
          </w:p>
        </w:tc>
        <w:tc>
          <w:tcPr>
            <w:tcW w:w="4337" w:type="dxa"/>
          </w:tcPr>
          <w:p w14:paraId="3E04B9EE" w14:textId="77777777" w:rsidR="002109B4" w:rsidRDefault="00C80360">
            <w:pPr>
              <w:spacing w:after="0" w:line="240" w:lineRule="auto"/>
              <w:ind w:left="0" w:right="0" w:firstLine="0"/>
              <w:rPr>
                <w:rFonts w:ascii="Arial" w:eastAsia="SimSun" w:hAnsi="Arial" w:cs="Arial"/>
                <w:b/>
                <w:bCs/>
                <w:szCs w:val="28"/>
              </w:rPr>
            </w:pPr>
            <w:r>
              <w:rPr>
                <w:spacing w:val="-5"/>
              </w:rPr>
              <w:t>pg</w:t>
            </w:r>
          </w:p>
        </w:tc>
      </w:tr>
      <w:tr w:rsidR="002109B4" w14:paraId="6D34406D" w14:textId="77777777">
        <w:tc>
          <w:tcPr>
            <w:tcW w:w="4659" w:type="dxa"/>
          </w:tcPr>
          <w:p w14:paraId="61DA5054" w14:textId="77777777" w:rsidR="002109B4" w:rsidRDefault="00C80360">
            <w:pPr>
              <w:spacing w:after="0" w:line="240" w:lineRule="auto"/>
              <w:ind w:left="0" w:right="0" w:firstLine="0"/>
              <w:rPr>
                <w:rFonts w:ascii="Arial" w:eastAsia="SimSun" w:hAnsi="Arial" w:cs="Arial"/>
                <w:b/>
                <w:bCs/>
                <w:szCs w:val="28"/>
              </w:rPr>
            </w:pPr>
            <w:r>
              <w:rPr>
                <w:spacing w:val="-2"/>
              </w:rPr>
              <w:t>+elg():void</w:t>
            </w:r>
          </w:p>
        </w:tc>
        <w:tc>
          <w:tcPr>
            <w:tcW w:w="4337" w:type="dxa"/>
          </w:tcPr>
          <w:p w14:paraId="0F488C1F" w14:textId="77777777" w:rsidR="002109B4" w:rsidRDefault="00C80360">
            <w:pPr>
              <w:spacing w:after="0" w:line="240" w:lineRule="auto"/>
              <w:ind w:left="0" w:right="0" w:firstLine="0"/>
              <w:rPr>
                <w:rFonts w:ascii="Arial" w:eastAsia="SimSun" w:hAnsi="Arial" w:cs="Arial"/>
                <w:b/>
                <w:bCs/>
                <w:szCs w:val="28"/>
              </w:rPr>
            </w:pPr>
            <w:r>
              <w:rPr>
                <w:spacing w:val="-2"/>
              </w:rPr>
              <w:t>+elg():void</w:t>
            </w:r>
          </w:p>
        </w:tc>
      </w:tr>
    </w:tbl>
    <w:p w14:paraId="08987429" w14:textId="77777777" w:rsidR="002109B4" w:rsidRDefault="002109B4">
      <w:pPr>
        <w:spacing w:after="0" w:line="240" w:lineRule="auto"/>
        <w:ind w:left="0" w:right="0" w:firstLine="0"/>
        <w:rPr>
          <w:rFonts w:ascii="Arial" w:eastAsia="SimSun" w:hAnsi="Arial" w:cs="Arial"/>
          <w:b/>
          <w:bCs/>
          <w:szCs w:val="28"/>
        </w:rPr>
      </w:pPr>
    </w:p>
    <w:p w14:paraId="5BAD055C" w14:textId="77777777" w:rsidR="002109B4" w:rsidRDefault="002109B4">
      <w:pPr>
        <w:spacing w:after="0" w:line="240" w:lineRule="auto"/>
        <w:ind w:left="0" w:right="0" w:firstLine="0"/>
        <w:rPr>
          <w:rFonts w:ascii="Arial" w:eastAsia="SimSun" w:hAnsi="Arial" w:cs="Arial"/>
          <w:b/>
          <w:bCs/>
          <w:szCs w:val="28"/>
        </w:rPr>
      </w:pPr>
    </w:p>
    <w:p w14:paraId="17B38AAB" w14:textId="77777777" w:rsidR="002109B4" w:rsidRDefault="002109B4">
      <w:pPr>
        <w:spacing w:after="0" w:line="240" w:lineRule="auto"/>
        <w:ind w:left="0" w:right="0" w:firstLine="0"/>
        <w:rPr>
          <w:rFonts w:ascii="Arial" w:eastAsia="SimSun" w:hAnsi="Arial" w:cs="Arial"/>
          <w:b/>
          <w:bCs/>
          <w:szCs w:val="28"/>
        </w:rPr>
      </w:pPr>
    </w:p>
    <w:p w14:paraId="5DDB7957" w14:textId="77777777" w:rsidR="002109B4" w:rsidRDefault="002109B4">
      <w:pPr>
        <w:spacing w:after="0" w:line="240" w:lineRule="auto"/>
        <w:ind w:left="0" w:right="0" w:firstLine="0"/>
        <w:rPr>
          <w:rFonts w:ascii="Arial" w:eastAsia="SimSun" w:hAnsi="Arial" w:cs="Arial"/>
          <w:b/>
          <w:bCs/>
          <w:szCs w:val="28"/>
        </w:rPr>
      </w:pPr>
    </w:p>
    <w:p w14:paraId="47CAF9CA" w14:textId="77777777" w:rsidR="002109B4" w:rsidRDefault="002109B4">
      <w:pPr>
        <w:spacing w:after="0" w:line="240" w:lineRule="auto"/>
        <w:ind w:left="0" w:right="0" w:firstLine="0"/>
        <w:rPr>
          <w:rFonts w:ascii="Arial" w:eastAsia="SimSun" w:hAnsi="Arial" w:cs="Arial"/>
          <w:b/>
          <w:bCs/>
          <w:szCs w:val="28"/>
        </w:rPr>
      </w:pPr>
    </w:p>
    <w:p w14:paraId="50DD8589" w14:textId="77777777" w:rsidR="002109B4" w:rsidRDefault="002109B4">
      <w:pPr>
        <w:spacing w:after="0" w:line="240" w:lineRule="auto"/>
        <w:ind w:left="0" w:right="0" w:firstLine="0"/>
        <w:rPr>
          <w:rFonts w:ascii="Arial" w:eastAsia="SimSun" w:hAnsi="Arial" w:cs="Arial"/>
          <w:b/>
          <w:bCs/>
          <w:szCs w:val="28"/>
        </w:rPr>
      </w:pPr>
    </w:p>
    <w:p w14:paraId="5D58B9BA" w14:textId="77777777" w:rsidR="002109B4" w:rsidRDefault="00C80360">
      <w:pPr>
        <w:spacing w:after="0" w:line="240" w:lineRule="auto"/>
        <w:ind w:left="0" w:right="0" w:firstLine="0"/>
        <w:rPr>
          <w:rFonts w:ascii="Arial" w:eastAsia="SimSun" w:hAnsi="Arial" w:cs="Arial"/>
          <w:b/>
          <w:bCs/>
          <w:szCs w:val="28"/>
        </w:rPr>
      </w:pPr>
      <w:r>
        <w:rPr>
          <w:rFonts w:ascii="Arial" w:eastAsia="SimSun" w:hAnsi="Arial" w:cs="Arial"/>
          <w:b/>
          <w:bCs/>
          <w:szCs w:val="28"/>
        </w:rPr>
        <w:t>Input:</w:t>
      </w:r>
    </w:p>
    <w:p w14:paraId="2FD9F00F" w14:textId="77777777" w:rsidR="002109B4" w:rsidRDefault="00C80360">
      <w:pPr>
        <w:numPr>
          <w:ilvl w:val="0"/>
          <w:numId w:val="11"/>
        </w:numPr>
        <w:spacing w:after="0" w:line="240" w:lineRule="auto"/>
        <w:ind w:right="0"/>
        <w:rPr>
          <w:rFonts w:ascii="Arial" w:eastAsia="SimSun" w:hAnsi="Arial" w:cs="Arial"/>
          <w:b/>
          <w:bCs/>
          <w:szCs w:val="28"/>
        </w:rPr>
      </w:pPr>
      <w:r>
        <w:rPr>
          <w:rFonts w:ascii="Arial" w:eastAsia="SimSun" w:hAnsi="Arial" w:cs="Arial"/>
          <w:b/>
          <w:bCs/>
          <w:szCs w:val="28"/>
        </w:rPr>
        <w:t>Name:D.GaneshReddy</w:t>
      </w:r>
    </w:p>
    <w:p w14:paraId="56DB40F8" w14:textId="77777777" w:rsidR="002109B4" w:rsidRDefault="00C80360">
      <w:pPr>
        <w:numPr>
          <w:ilvl w:val="0"/>
          <w:numId w:val="11"/>
        </w:numPr>
        <w:spacing w:after="0" w:line="240" w:lineRule="auto"/>
        <w:ind w:right="0"/>
        <w:rPr>
          <w:rFonts w:ascii="Arial" w:eastAsia="SimSun" w:hAnsi="Arial" w:cs="Arial"/>
          <w:b/>
          <w:bCs/>
          <w:szCs w:val="28"/>
        </w:rPr>
      </w:pPr>
      <w:r>
        <w:rPr>
          <w:rFonts w:ascii="Arial" w:eastAsia="SimSun" w:hAnsi="Arial" w:cs="Arial"/>
          <w:b/>
          <w:bCs/>
          <w:szCs w:val="28"/>
        </w:rPr>
        <w:t>Qualification: 12</w:t>
      </w:r>
    </w:p>
    <w:p w14:paraId="34585BE9" w14:textId="77777777" w:rsidR="002109B4" w:rsidRDefault="00C80360">
      <w:pPr>
        <w:numPr>
          <w:ilvl w:val="0"/>
          <w:numId w:val="11"/>
        </w:numPr>
        <w:spacing w:after="0" w:line="240" w:lineRule="auto"/>
        <w:ind w:right="0"/>
        <w:rPr>
          <w:rFonts w:ascii="Arial" w:eastAsia="SimSun" w:hAnsi="Arial" w:cs="Arial"/>
          <w:b/>
          <w:bCs/>
          <w:szCs w:val="28"/>
        </w:rPr>
      </w:pPr>
      <w:r>
        <w:rPr>
          <w:rFonts w:ascii="Arial" w:eastAsia="SimSun" w:hAnsi="Arial" w:cs="Arial"/>
          <w:b/>
          <w:bCs/>
          <w:szCs w:val="28"/>
        </w:rPr>
        <w:t>Percentage: 95</w:t>
      </w:r>
    </w:p>
    <w:p w14:paraId="3CCAD01D" w14:textId="77777777" w:rsidR="002109B4" w:rsidRDefault="002109B4">
      <w:pPr>
        <w:spacing w:after="0" w:line="240" w:lineRule="auto"/>
        <w:ind w:left="0" w:right="0" w:firstLine="0"/>
        <w:rPr>
          <w:rFonts w:ascii="Arial" w:eastAsia="SimSun" w:hAnsi="Arial" w:cs="Arial"/>
          <w:b/>
          <w:bCs/>
          <w:szCs w:val="28"/>
        </w:rPr>
      </w:pPr>
    </w:p>
    <w:p w14:paraId="4B9EB38A" w14:textId="77777777" w:rsidR="002109B4" w:rsidRDefault="002109B4">
      <w:pPr>
        <w:spacing w:after="0" w:line="240" w:lineRule="auto"/>
        <w:ind w:left="0" w:right="0" w:firstLine="0"/>
        <w:rPr>
          <w:rFonts w:ascii="Arial" w:eastAsia="SimSun" w:hAnsi="Arial" w:cs="Arial"/>
          <w:b/>
          <w:bCs/>
          <w:szCs w:val="28"/>
        </w:rPr>
      </w:pPr>
    </w:p>
    <w:p w14:paraId="225A8828" w14:textId="77777777" w:rsidR="002109B4" w:rsidRDefault="00C80360">
      <w:pPr>
        <w:spacing w:after="0" w:line="240" w:lineRule="auto"/>
        <w:ind w:left="0" w:right="0" w:firstLine="0"/>
        <w:rPr>
          <w:rFonts w:ascii="Arial" w:eastAsia="SimSun" w:hAnsi="Arial" w:cs="Arial"/>
          <w:b/>
          <w:bCs/>
          <w:szCs w:val="28"/>
        </w:rPr>
      </w:pPr>
      <w:r>
        <w:rPr>
          <w:rFonts w:ascii="Arial" w:eastAsia="SimSun" w:hAnsi="Arial" w:cs="Arial"/>
          <w:b/>
          <w:bCs/>
          <w:szCs w:val="28"/>
        </w:rPr>
        <w:t>Output:</w:t>
      </w:r>
    </w:p>
    <w:p w14:paraId="062623E7" w14:textId="77777777" w:rsidR="002109B4" w:rsidRDefault="002109B4">
      <w:pPr>
        <w:spacing w:after="0" w:line="240" w:lineRule="auto"/>
        <w:ind w:left="0" w:right="0" w:firstLine="0"/>
        <w:rPr>
          <w:rFonts w:ascii="Arial" w:eastAsia="SimSun" w:hAnsi="Arial" w:cs="Arial"/>
          <w:b/>
          <w:bCs/>
          <w:szCs w:val="28"/>
        </w:rPr>
      </w:pPr>
    </w:p>
    <w:p w14:paraId="003BFF55" w14:textId="57EAEDEB" w:rsidR="002109B4" w:rsidRDefault="00C57951">
      <w:pPr>
        <w:spacing w:after="0" w:line="240" w:lineRule="auto"/>
        <w:ind w:left="0" w:right="0" w:firstLine="0"/>
        <w:rPr>
          <w:rFonts w:ascii="Arial" w:eastAsia="SimSun" w:hAnsi="Arial" w:cs="Arial"/>
          <w:b/>
          <w:bCs/>
          <w:szCs w:val="28"/>
        </w:rPr>
      </w:pPr>
      <w:r w:rsidRPr="00C57951">
        <w:rPr>
          <w:rFonts w:ascii="Arial" w:eastAsia="SimSun" w:hAnsi="Arial" w:cs="Arial"/>
          <w:b/>
          <w:bCs/>
          <w:noProof/>
          <w:szCs w:val="28"/>
        </w:rPr>
        <w:drawing>
          <wp:inline distT="0" distB="0" distL="0" distR="0" wp14:anchorId="6AB63A2B" wp14:editId="4FBBDF94">
            <wp:extent cx="5158740" cy="1668780"/>
            <wp:effectExtent l="0" t="0" r="3810" b="7620"/>
            <wp:docPr id="23727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79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9198" cy="166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0C04" w14:textId="77777777" w:rsidR="002109B4" w:rsidRDefault="002109B4">
      <w:pPr>
        <w:spacing w:after="0" w:line="240" w:lineRule="auto"/>
        <w:ind w:left="0" w:right="0" w:firstLine="0"/>
        <w:rPr>
          <w:rFonts w:ascii="Arial" w:eastAsia="SimSun" w:hAnsi="Arial" w:cs="Arial"/>
          <w:b/>
          <w:bCs/>
          <w:szCs w:val="28"/>
        </w:rPr>
      </w:pPr>
    </w:p>
    <w:p w14:paraId="743CA867" w14:textId="77777777" w:rsidR="002109B4" w:rsidRDefault="00C80360">
      <w:pPr>
        <w:spacing w:after="0" w:line="240" w:lineRule="auto"/>
        <w:ind w:right="0"/>
        <w:rPr>
          <w:rFonts w:ascii="Arial" w:eastAsia="SimSun" w:hAnsi="Arial" w:cs="Arial"/>
          <w:b/>
          <w:bCs/>
          <w:szCs w:val="28"/>
        </w:rPr>
      </w:pPr>
      <w:r>
        <w:rPr>
          <w:rFonts w:ascii="Arial" w:eastAsia="SimSun" w:hAnsi="Arial" w:cs="Arial"/>
          <w:b/>
          <w:bCs/>
          <w:szCs w:val="28"/>
        </w:rPr>
        <w:t>Error table:</w:t>
      </w:r>
    </w:p>
    <w:p w14:paraId="56157368" w14:textId="77777777" w:rsidR="002109B4" w:rsidRDefault="002109B4">
      <w:pPr>
        <w:pStyle w:val="BodyText"/>
        <w:spacing w:before="160"/>
        <w:rPr>
          <w:b/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46"/>
        <w:gridCol w:w="2646"/>
        <w:gridCol w:w="2647"/>
      </w:tblGrid>
      <w:tr w:rsidR="002109B4" w14:paraId="2257B20E" w14:textId="77777777">
        <w:tc>
          <w:tcPr>
            <w:tcW w:w="2646" w:type="dxa"/>
          </w:tcPr>
          <w:p w14:paraId="0FF92FBB" w14:textId="77777777" w:rsidR="002109B4" w:rsidRDefault="00C80360">
            <w:pPr>
              <w:pStyle w:val="BodyText"/>
              <w:spacing w:before="212"/>
              <w:rPr>
                <w:b/>
                <w:lang w:val="en-IN"/>
              </w:rPr>
            </w:pPr>
            <w:r>
              <w:rPr>
                <w:b/>
                <w:lang w:val="en-IN"/>
              </w:rPr>
              <w:t>S.No</w:t>
            </w:r>
          </w:p>
        </w:tc>
        <w:tc>
          <w:tcPr>
            <w:tcW w:w="2646" w:type="dxa"/>
          </w:tcPr>
          <w:p w14:paraId="65A8CF54" w14:textId="77777777" w:rsidR="002109B4" w:rsidRDefault="00C80360">
            <w:pPr>
              <w:pStyle w:val="BodyText"/>
              <w:spacing w:before="212"/>
              <w:rPr>
                <w:b/>
                <w:lang w:val="en-IN"/>
              </w:rPr>
            </w:pPr>
            <w:r>
              <w:rPr>
                <w:b/>
                <w:lang w:val="en-IN"/>
              </w:rPr>
              <w:t>Expected Error</w:t>
            </w:r>
          </w:p>
        </w:tc>
        <w:tc>
          <w:tcPr>
            <w:tcW w:w="2647" w:type="dxa"/>
          </w:tcPr>
          <w:p w14:paraId="1826C4C7" w14:textId="77777777" w:rsidR="002109B4" w:rsidRDefault="00C80360">
            <w:pPr>
              <w:pStyle w:val="BodyText"/>
              <w:spacing w:before="212"/>
              <w:rPr>
                <w:b/>
                <w:lang w:val="en-IN"/>
              </w:rPr>
            </w:pPr>
            <w:r>
              <w:rPr>
                <w:b/>
                <w:lang w:val="en-IN"/>
              </w:rPr>
              <w:t>Reason</w:t>
            </w:r>
          </w:p>
        </w:tc>
      </w:tr>
      <w:tr w:rsidR="002109B4" w14:paraId="5E1A9486" w14:textId="77777777">
        <w:tc>
          <w:tcPr>
            <w:tcW w:w="2646" w:type="dxa"/>
          </w:tcPr>
          <w:p w14:paraId="19567990" w14:textId="77777777" w:rsidR="002109B4" w:rsidRDefault="00C80360">
            <w:pPr>
              <w:pStyle w:val="BodyText"/>
              <w:spacing w:before="212"/>
              <w:rPr>
                <w:b/>
                <w:lang w:val="en-IN"/>
              </w:rPr>
            </w:pPr>
            <w:r>
              <w:rPr>
                <w:b/>
                <w:lang w:val="en-IN"/>
              </w:rPr>
              <w:t xml:space="preserve"> 1</w:t>
            </w:r>
          </w:p>
        </w:tc>
        <w:tc>
          <w:tcPr>
            <w:tcW w:w="2646" w:type="dxa"/>
          </w:tcPr>
          <w:p w14:paraId="25823ED0" w14:textId="77777777" w:rsidR="002109B4" w:rsidRDefault="00C80360">
            <w:pPr>
              <w:pStyle w:val="BodyText"/>
              <w:spacing w:before="212"/>
              <w:rPr>
                <w:b/>
              </w:rPr>
            </w:pPr>
            <w:r>
              <w:rPr>
                <w:sz w:val="28"/>
              </w:rPr>
              <w:t>Setting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parameters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inside the constructor</w:t>
            </w:r>
          </w:p>
        </w:tc>
        <w:tc>
          <w:tcPr>
            <w:tcW w:w="2647" w:type="dxa"/>
          </w:tcPr>
          <w:p w14:paraId="10B07F91" w14:textId="77777777" w:rsidR="002109B4" w:rsidRDefault="00C80360">
            <w:pPr>
              <w:pStyle w:val="BodyText"/>
              <w:spacing w:before="212"/>
              <w:rPr>
                <w:b/>
              </w:rPr>
            </w:pPr>
            <w:r>
              <w:rPr>
                <w:sz w:val="28"/>
              </w:rPr>
              <w:t>We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cannot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pass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values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inside constructor without setting them </w:t>
            </w:r>
            <w:r>
              <w:rPr>
                <w:spacing w:val="-2"/>
                <w:sz w:val="28"/>
              </w:rPr>
              <w:t>first</w:t>
            </w:r>
          </w:p>
        </w:tc>
      </w:tr>
      <w:tr w:rsidR="002109B4" w14:paraId="2F115C25" w14:textId="77777777">
        <w:tc>
          <w:tcPr>
            <w:tcW w:w="2646" w:type="dxa"/>
          </w:tcPr>
          <w:p w14:paraId="3CC0B105" w14:textId="77777777" w:rsidR="002109B4" w:rsidRDefault="00C80360">
            <w:pPr>
              <w:pStyle w:val="BodyText"/>
              <w:spacing w:before="212"/>
              <w:rPr>
                <w:b/>
                <w:lang w:val="en-IN"/>
              </w:rPr>
            </w:pPr>
            <w:r>
              <w:rPr>
                <w:b/>
                <w:lang w:val="en-IN"/>
              </w:rPr>
              <w:t xml:space="preserve"> 2</w:t>
            </w:r>
          </w:p>
        </w:tc>
        <w:tc>
          <w:tcPr>
            <w:tcW w:w="2646" w:type="dxa"/>
          </w:tcPr>
          <w:p w14:paraId="4753EC93" w14:textId="77777777" w:rsidR="002109B4" w:rsidRDefault="00C80360">
            <w:pPr>
              <w:pStyle w:val="BodyText"/>
              <w:spacing w:before="212"/>
              <w:rPr>
                <w:b/>
              </w:rPr>
            </w:pPr>
            <w:r>
              <w:rPr>
                <w:spacing w:val="-10"/>
                <w:sz w:val="28"/>
              </w:rPr>
              <w:t>}</w:t>
            </w:r>
          </w:p>
        </w:tc>
        <w:tc>
          <w:tcPr>
            <w:tcW w:w="2647" w:type="dxa"/>
          </w:tcPr>
          <w:p w14:paraId="79A7A27C" w14:textId="77777777" w:rsidR="002109B4" w:rsidRDefault="00C80360">
            <w:pPr>
              <w:pStyle w:val="BodyText"/>
              <w:spacing w:before="212"/>
              <w:rPr>
                <w:b/>
              </w:rPr>
            </w:pPr>
            <w:r>
              <w:rPr>
                <w:sz w:val="28"/>
              </w:rPr>
              <w:t>Ending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class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main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method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is </w:t>
            </w:r>
            <w:r>
              <w:rPr>
                <w:spacing w:val="-2"/>
                <w:sz w:val="28"/>
              </w:rPr>
              <w:t>required</w:t>
            </w:r>
          </w:p>
        </w:tc>
      </w:tr>
    </w:tbl>
    <w:p w14:paraId="067E0C1B" w14:textId="77777777" w:rsidR="002109B4" w:rsidRDefault="002109B4">
      <w:pPr>
        <w:spacing w:after="0" w:line="240" w:lineRule="auto"/>
        <w:ind w:left="0" w:right="0" w:firstLine="0"/>
        <w:rPr>
          <w:rFonts w:ascii="Arial" w:eastAsia="SimSun" w:hAnsi="Arial" w:cs="Arial"/>
          <w:b/>
          <w:bCs/>
          <w:szCs w:val="28"/>
        </w:rPr>
      </w:pPr>
    </w:p>
    <w:p w14:paraId="65742123" w14:textId="77777777" w:rsidR="00764B33" w:rsidRDefault="00764B33">
      <w:pPr>
        <w:spacing w:after="0" w:line="240" w:lineRule="auto"/>
        <w:ind w:left="0" w:right="0" w:firstLine="0"/>
        <w:rPr>
          <w:rFonts w:ascii="Arial" w:eastAsia="SimSun" w:hAnsi="Arial" w:cs="Arial"/>
          <w:b/>
          <w:bCs/>
          <w:szCs w:val="28"/>
        </w:rPr>
      </w:pPr>
    </w:p>
    <w:p w14:paraId="2CA320DE" w14:textId="77777777" w:rsidR="002109B4" w:rsidRDefault="00C80360">
      <w:pPr>
        <w:spacing w:after="0" w:line="240" w:lineRule="auto"/>
        <w:ind w:left="0" w:right="0" w:firstLine="0"/>
        <w:rPr>
          <w:rFonts w:ascii="Arial" w:eastAsia="SimSun" w:hAnsi="Arial" w:cs="Arial"/>
          <w:b/>
          <w:bCs/>
          <w:szCs w:val="28"/>
        </w:rPr>
      </w:pPr>
      <w:r>
        <w:rPr>
          <w:rFonts w:ascii="Arial" w:eastAsia="SimSun" w:hAnsi="Arial" w:cs="Arial"/>
          <w:b/>
          <w:bCs/>
          <w:szCs w:val="28"/>
        </w:rPr>
        <w:lastRenderedPageBreak/>
        <w:t>3</w:t>
      </w:r>
      <w:proofErr w:type="gramStart"/>
      <w:r>
        <w:rPr>
          <w:rFonts w:ascii="Arial" w:eastAsia="SimSun" w:hAnsi="Arial" w:cs="Arial"/>
          <w:b/>
          <w:bCs/>
          <w:szCs w:val="28"/>
        </w:rPr>
        <w:t>Q)Create</w:t>
      </w:r>
      <w:proofErr w:type="gramEnd"/>
      <w:r>
        <w:rPr>
          <w:rFonts w:ascii="Arial" w:eastAsia="SimSun" w:hAnsi="Arial" w:cs="Arial"/>
          <w:b/>
          <w:bCs/>
          <w:szCs w:val="28"/>
        </w:rPr>
        <w:t xml:space="preserve"> a calculator class with overloading methods to perform addition</w:t>
      </w:r>
    </w:p>
    <w:p w14:paraId="0930B78F" w14:textId="77777777" w:rsidR="002109B4" w:rsidRDefault="002109B4">
      <w:pPr>
        <w:spacing w:after="0" w:line="240" w:lineRule="auto"/>
        <w:ind w:left="0" w:right="0" w:firstLine="0"/>
        <w:rPr>
          <w:rFonts w:ascii="Arial" w:eastAsia="SimSun" w:hAnsi="Arial" w:cs="Arial"/>
          <w:b/>
          <w:bCs/>
          <w:szCs w:val="28"/>
        </w:rPr>
      </w:pPr>
    </w:p>
    <w:p w14:paraId="2CFEAF0C" w14:textId="77777777" w:rsidR="002109B4" w:rsidRDefault="00C80360">
      <w:pPr>
        <w:numPr>
          <w:ilvl w:val="0"/>
          <w:numId w:val="12"/>
        </w:numPr>
        <w:tabs>
          <w:tab w:val="clear" w:pos="420"/>
        </w:tabs>
        <w:spacing w:after="0" w:line="240" w:lineRule="auto"/>
        <w:ind w:right="0"/>
        <w:rPr>
          <w:rFonts w:ascii="Arial" w:eastAsia="SimSun" w:hAnsi="Arial" w:cs="Arial"/>
          <w:b/>
          <w:bCs/>
          <w:szCs w:val="28"/>
        </w:rPr>
      </w:pPr>
      <w:r>
        <w:rPr>
          <w:rFonts w:ascii="Arial" w:eastAsia="SimSun" w:hAnsi="Arial" w:cs="Arial"/>
          <w:b/>
          <w:bCs/>
          <w:szCs w:val="28"/>
        </w:rPr>
        <w:t>Add two doubles</w:t>
      </w:r>
    </w:p>
    <w:p w14:paraId="418E2322" w14:textId="77777777" w:rsidR="002109B4" w:rsidRDefault="00C80360">
      <w:pPr>
        <w:numPr>
          <w:ilvl w:val="0"/>
          <w:numId w:val="12"/>
        </w:numPr>
        <w:tabs>
          <w:tab w:val="clear" w:pos="420"/>
        </w:tabs>
        <w:spacing w:after="0" w:line="240" w:lineRule="auto"/>
        <w:ind w:right="0"/>
        <w:rPr>
          <w:rFonts w:ascii="Arial" w:eastAsia="SimSun" w:hAnsi="Arial" w:cs="Arial"/>
          <w:b/>
          <w:bCs/>
          <w:szCs w:val="28"/>
        </w:rPr>
      </w:pPr>
      <w:r>
        <w:rPr>
          <w:rFonts w:ascii="Arial" w:eastAsia="SimSun" w:hAnsi="Arial" w:cs="Arial"/>
          <w:b/>
          <w:bCs/>
          <w:szCs w:val="28"/>
        </w:rPr>
        <w:t>Add two integer</w:t>
      </w:r>
    </w:p>
    <w:p w14:paraId="04E6A14A" w14:textId="77777777" w:rsidR="002109B4" w:rsidRDefault="00C80360">
      <w:pPr>
        <w:numPr>
          <w:ilvl w:val="0"/>
          <w:numId w:val="12"/>
        </w:numPr>
        <w:tabs>
          <w:tab w:val="clear" w:pos="420"/>
        </w:tabs>
        <w:spacing w:after="0" w:line="240" w:lineRule="auto"/>
        <w:ind w:right="0"/>
        <w:rPr>
          <w:rFonts w:ascii="Arial" w:eastAsia="SimSun" w:hAnsi="Arial" w:cs="Arial"/>
          <w:b/>
          <w:bCs/>
          <w:szCs w:val="28"/>
        </w:rPr>
      </w:pPr>
      <w:r>
        <w:rPr>
          <w:rFonts w:ascii="Arial" w:eastAsia="SimSun" w:hAnsi="Arial" w:cs="Arial"/>
          <w:b/>
          <w:bCs/>
          <w:szCs w:val="28"/>
        </w:rPr>
        <w:t>Add three integer</w:t>
      </w:r>
    </w:p>
    <w:p w14:paraId="1EC64C15" w14:textId="77777777" w:rsidR="002109B4" w:rsidRDefault="002109B4">
      <w:pPr>
        <w:spacing w:after="0" w:line="240" w:lineRule="auto"/>
        <w:ind w:left="0" w:right="0" w:firstLine="0"/>
        <w:rPr>
          <w:rFonts w:ascii="Arial" w:eastAsia="SimSun" w:hAnsi="Arial" w:cs="Arial"/>
          <w:b/>
          <w:bCs/>
          <w:szCs w:val="28"/>
        </w:rPr>
      </w:pPr>
    </w:p>
    <w:p w14:paraId="38617DF2" w14:textId="77777777" w:rsidR="002109B4" w:rsidRDefault="00C80360">
      <w:pPr>
        <w:spacing w:after="0" w:line="240" w:lineRule="auto"/>
        <w:ind w:left="0" w:right="0" w:firstLine="0"/>
        <w:rPr>
          <w:rFonts w:ascii="Arial" w:eastAsia="SimSun" w:hAnsi="Arial" w:cs="Arial"/>
          <w:b/>
          <w:bCs/>
          <w:sz w:val="32"/>
          <w:szCs w:val="32"/>
        </w:rPr>
      </w:pPr>
      <w:r>
        <w:rPr>
          <w:rFonts w:ascii="Arial" w:eastAsia="SimSun" w:hAnsi="Arial" w:cs="Arial"/>
          <w:b/>
          <w:bCs/>
          <w:sz w:val="32"/>
          <w:szCs w:val="32"/>
        </w:rPr>
        <w:t>Program:</w:t>
      </w:r>
    </w:p>
    <w:p w14:paraId="0F298F39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>public class Calculator{</w:t>
      </w:r>
    </w:p>
    <w:p w14:paraId="48683D2C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</w:p>
    <w:p w14:paraId="61FF950D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// Method to add two integers</w:t>
      </w:r>
    </w:p>
    <w:p w14:paraId="25060C49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public int add(int a, int b) {</w:t>
      </w:r>
    </w:p>
    <w:p w14:paraId="741209F5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    return a + b;</w:t>
      </w:r>
    </w:p>
    <w:p w14:paraId="7314FA1B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}</w:t>
      </w:r>
    </w:p>
    <w:p w14:paraId="06CBD2A0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</w:p>
    <w:p w14:paraId="545BFE7E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// Method to add two tuples (represented as arrays)</w:t>
      </w:r>
    </w:p>
    <w:p w14:paraId="683F14B8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public int add(int[] tuple1, int[] tuple2) {</w:t>
      </w:r>
    </w:p>
    <w:p w14:paraId="570AB4BA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    int sum = 0;</w:t>
      </w:r>
    </w:p>
    <w:p w14:paraId="50C43443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    for (int i = 0; i &lt; tuple1.length; i++) {</w:t>
      </w:r>
    </w:p>
    <w:p w14:paraId="1215CF60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        sum += tuple1[i] + tuple2[i];</w:t>
      </w:r>
    </w:p>
    <w:p w14:paraId="69C151F7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    }</w:t>
      </w:r>
    </w:p>
    <w:p w14:paraId="3872647F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    return sum;</w:t>
      </w:r>
    </w:p>
    <w:p w14:paraId="178627F8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}</w:t>
      </w:r>
    </w:p>
    <w:p w14:paraId="10B801AE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</w:p>
    <w:p w14:paraId="7E25269B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// Method to add three integers</w:t>
      </w:r>
    </w:p>
    <w:p w14:paraId="72470390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public int add(int a, int b, int c) {</w:t>
      </w:r>
    </w:p>
    <w:p w14:paraId="2960A3E0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    return a + b + c;</w:t>
      </w:r>
    </w:p>
    <w:p w14:paraId="7B7B85E3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}</w:t>
      </w:r>
    </w:p>
    <w:p w14:paraId="4CCC5A89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public static void main(String[] args) {</w:t>
      </w:r>
    </w:p>
    <w:p w14:paraId="56BA2A63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    Calculator calc = new Calculator();</w:t>
      </w:r>
    </w:p>
    <w:p w14:paraId="3EF8F207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</w:p>
    <w:p w14:paraId="6F69DD1E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    // Adding two integers</w:t>
      </w:r>
    </w:p>
    <w:p w14:paraId="4B54BB4A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    int result1 = calc.add(10, 20);</w:t>
      </w:r>
    </w:p>
    <w:p w14:paraId="0CA1D53C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    System.out.println("Addition of two integers: " + result1);</w:t>
      </w:r>
    </w:p>
    <w:p w14:paraId="377E1FFC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</w:p>
    <w:p w14:paraId="7C9DE16E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    // Adding two tuples (arrays)</w:t>
      </w:r>
    </w:p>
    <w:p w14:paraId="4FDE45D3" w14:textId="33A51E05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    </w:t>
      </w:r>
      <w:proofErr w:type="gramStart"/>
      <w:r>
        <w:rPr>
          <w:rFonts w:ascii="Arial Rounded MT Bold" w:eastAsia="SimSun" w:hAnsi="Arial Rounded MT Bold" w:cs="Arial Rounded MT Bold"/>
          <w:szCs w:val="28"/>
        </w:rPr>
        <w:t>int[</w:t>
      </w:r>
      <w:proofErr w:type="gramEnd"/>
      <w:r>
        <w:rPr>
          <w:rFonts w:ascii="Arial Rounded MT Bold" w:eastAsia="SimSun" w:hAnsi="Arial Rounded MT Bold" w:cs="Arial Rounded MT Bold"/>
          <w:szCs w:val="28"/>
        </w:rPr>
        <w:t>] tuple1 = {1, 3};</w:t>
      </w:r>
    </w:p>
    <w:p w14:paraId="1D299C13" w14:textId="4A0A1C88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    int[] tuple2 = {3, 5};</w:t>
      </w:r>
    </w:p>
    <w:p w14:paraId="6055585F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    int result2 = calc.add(tuple1, tuple2);</w:t>
      </w:r>
    </w:p>
    <w:p w14:paraId="452C1BB0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    System.out.println("Addition of two tuples: " + result2);</w:t>
      </w:r>
    </w:p>
    <w:p w14:paraId="482F0D59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</w:p>
    <w:p w14:paraId="501FE413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    // Adding three integers</w:t>
      </w:r>
    </w:p>
    <w:p w14:paraId="727D9773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    int result3 = calc.add(5, 10, 15);</w:t>
      </w:r>
    </w:p>
    <w:p w14:paraId="5727FBDB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    System.out.println("Addition of three integers: " + result3);</w:t>
      </w:r>
    </w:p>
    <w:p w14:paraId="33F5DBBF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 xml:space="preserve">    }</w:t>
      </w:r>
    </w:p>
    <w:p w14:paraId="79FC0A65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>}</w:t>
      </w:r>
    </w:p>
    <w:p w14:paraId="5527C6FE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</w:p>
    <w:p w14:paraId="7209D350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32"/>
          <w:szCs w:val="32"/>
        </w:rPr>
      </w:pPr>
      <w:r>
        <w:rPr>
          <w:rFonts w:ascii="Arial Rounded MT Bold" w:eastAsia="SimSun" w:hAnsi="Arial Rounded MT Bold" w:cs="Arial Rounded MT Bold"/>
          <w:sz w:val="32"/>
          <w:szCs w:val="32"/>
        </w:rPr>
        <w:lastRenderedPageBreak/>
        <w:t>Class Diagram:</w:t>
      </w:r>
    </w:p>
    <w:p w14:paraId="7DFCAA7B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32"/>
          <w:szCs w:val="32"/>
        </w:rPr>
      </w:pPr>
    </w:p>
    <w:tbl>
      <w:tblPr>
        <w:tblStyle w:val="TableGrid"/>
        <w:tblW w:w="0" w:type="auto"/>
        <w:tblInd w:w="1591" w:type="dxa"/>
        <w:tblLook w:val="04A0" w:firstRow="1" w:lastRow="0" w:firstColumn="1" w:lastColumn="0" w:noHBand="0" w:noVBand="1"/>
      </w:tblPr>
      <w:tblGrid>
        <w:gridCol w:w="6210"/>
      </w:tblGrid>
      <w:tr w:rsidR="002109B4" w14:paraId="6A0DCF01" w14:textId="77777777">
        <w:trPr>
          <w:trHeight w:val="574"/>
        </w:trPr>
        <w:tc>
          <w:tcPr>
            <w:tcW w:w="6210" w:type="dxa"/>
          </w:tcPr>
          <w:p w14:paraId="61252BCA" w14:textId="77777777" w:rsidR="002109B4" w:rsidRDefault="00C80360">
            <w:pPr>
              <w:spacing w:after="0" w:line="240" w:lineRule="auto"/>
              <w:ind w:left="0" w:right="0" w:firstLine="0"/>
              <w:jc w:val="center"/>
              <w:rPr>
                <w:rFonts w:ascii="Arial Rounded MT Bold" w:eastAsia="SimSun" w:hAnsi="Arial Rounded MT Bold" w:cs="Arial Rounded MT Bold"/>
                <w:sz w:val="32"/>
                <w:szCs w:val="32"/>
              </w:rPr>
            </w:pPr>
            <w:r>
              <w:rPr>
                <w:spacing w:val="-5"/>
              </w:rPr>
              <w:t>cal</w:t>
            </w:r>
          </w:p>
        </w:tc>
      </w:tr>
      <w:tr w:rsidR="002109B4" w14:paraId="4571FCE3" w14:textId="77777777">
        <w:trPr>
          <w:trHeight w:val="1112"/>
        </w:trPr>
        <w:tc>
          <w:tcPr>
            <w:tcW w:w="6210" w:type="dxa"/>
          </w:tcPr>
          <w:p w14:paraId="2ECB4569" w14:textId="77777777" w:rsidR="002109B4" w:rsidRDefault="00C80360">
            <w:pPr>
              <w:pStyle w:val="TableParagraph"/>
              <w:spacing w:line="321" w:lineRule="exact"/>
              <w:ind w:left="105"/>
            </w:pPr>
            <w:r>
              <w:t>+add(int</w:t>
            </w:r>
            <w:r>
              <w:rPr>
                <w:spacing w:val="-1"/>
              </w:rPr>
              <w:t xml:space="preserve"> </w:t>
            </w:r>
            <w:r>
              <w:t xml:space="preserve">a,int </w:t>
            </w:r>
            <w:r>
              <w:rPr>
                <w:spacing w:val="-2"/>
              </w:rPr>
              <w:t>b):int</w:t>
            </w:r>
          </w:p>
          <w:p w14:paraId="4732A423" w14:textId="77777777" w:rsidR="002109B4" w:rsidRDefault="00C80360">
            <w:pPr>
              <w:pStyle w:val="TableParagraph"/>
              <w:spacing w:before="188"/>
              <w:ind w:left="105"/>
            </w:pPr>
            <w:r>
              <w:t>+add(double</w:t>
            </w:r>
            <w:r>
              <w:rPr>
                <w:spacing w:val="-2"/>
              </w:rPr>
              <w:t xml:space="preserve"> </w:t>
            </w:r>
            <w:r>
              <w:t>a,double</w:t>
            </w:r>
            <w:r>
              <w:rPr>
                <w:spacing w:val="4"/>
              </w:rPr>
              <w:t xml:space="preserve"> </w:t>
            </w:r>
            <w:r>
              <w:rPr>
                <w:spacing w:val="-2"/>
              </w:rPr>
              <w:t>b):double</w:t>
            </w:r>
          </w:p>
          <w:p w14:paraId="7CCFA821" w14:textId="77777777" w:rsidR="002109B4" w:rsidRDefault="00C80360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sz w:val="32"/>
                <w:szCs w:val="32"/>
              </w:rPr>
            </w:pPr>
            <w:r>
              <w:t>+add(int</w:t>
            </w:r>
            <w:r>
              <w:rPr>
                <w:spacing w:val="-1"/>
              </w:rPr>
              <w:t xml:space="preserve"> </w:t>
            </w:r>
            <w:r>
              <w:t>a,int</w:t>
            </w:r>
            <w:r>
              <w:rPr>
                <w:spacing w:val="-1"/>
              </w:rPr>
              <w:t xml:space="preserve"> </w:t>
            </w:r>
            <w:r>
              <w:t>b,int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c):int</w:t>
            </w:r>
          </w:p>
        </w:tc>
      </w:tr>
    </w:tbl>
    <w:p w14:paraId="40FF76E4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32"/>
          <w:szCs w:val="32"/>
        </w:rPr>
      </w:pPr>
    </w:p>
    <w:p w14:paraId="2380EE48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</w:p>
    <w:p w14:paraId="244217C0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 w:val="32"/>
          <w:szCs w:val="32"/>
        </w:rPr>
      </w:pPr>
      <w:r>
        <w:rPr>
          <w:rFonts w:ascii="Arial Rounded MT Bold" w:eastAsia="SimSun" w:hAnsi="Arial Rounded MT Bold" w:cs="Arial Rounded MT Bold"/>
          <w:sz w:val="32"/>
          <w:szCs w:val="32"/>
        </w:rPr>
        <w:t>Output:</w:t>
      </w:r>
    </w:p>
    <w:p w14:paraId="1695E131" w14:textId="6CC96E2D" w:rsidR="002109B4" w:rsidRDefault="00492327">
      <w:pPr>
        <w:spacing w:after="0" w:line="240" w:lineRule="auto"/>
        <w:ind w:left="0" w:right="0" w:firstLine="0"/>
        <w:jc w:val="center"/>
        <w:rPr>
          <w:rFonts w:ascii="Arial Rounded MT Bold" w:eastAsia="SimSun" w:hAnsi="Arial Rounded MT Bold" w:cs="Arial Rounded MT Bold"/>
          <w:szCs w:val="28"/>
        </w:rPr>
      </w:pPr>
      <w:r w:rsidRPr="00492327">
        <w:rPr>
          <w:rFonts w:ascii="Arial Rounded MT Bold" w:eastAsia="SimSun" w:hAnsi="Arial Rounded MT Bold" w:cs="Arial Rounded MT Bold"/>
          <w:noProof/>
          <w:szCs w:val="28"/>
        </w:rPr>
        <w:drawing>
          <wp:inline distT="0" distB="0" distL="0" distR="0" wp14:anchorId="0694AA70" wp14:editId="17A413D5">
            <wp:extent cx="5151120" cy="1691640"/>
            <wp:effectExtent l="0" t="0" r="0" b="3810"/>
            <wp:docPr id="1369975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752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D05F" w14:textId="77777777" w:rsidR="002109B4" w:rsidRDefault="00C80360">
      <w:pPr>
        <w:spacing w:after="0" w:line="240" w:lineRule="auto"/>
        <w:ind w:right="0"/>
        <w:rPr>
          <w:rFonts w:ascii="Arial" w:eastAsia="SimSun" w:hAnsi="Arial" w:cs="Arial"/>
          <w:b/>
          <w:bCs/>
          <w:szCs w:val="28"/>
        </w:rPr>
      </w:pPr>
      <w:r>
        <w:rPr>
          <w:rFonts w:ascii="Arial" w:eastAsia="SimSun" w:hAnsi="Arial" w:cs="Arial"/>
          <w:b/>
          <w:bCs/>
          <w:szCs w:val="28"/>
        </w:rPr>
        <w:t>Error table:</w:t>
      </w:r>
    </w:p>
    <w:p w14:paraId="2E028F80" w14:textId="77777777" w:rsidR="002109B4" w:rsidRDefault="002109B4">
      <w:pPr>
        <w:pStyle w:val="BodyText"/>
        <w:spacing w:before="160"/>
        <w:rPr>
          <w:b/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46"/>
        <w:gridCol w:w="2646"/>
        <w:gridCol w:w="2647"/>
      </w:tblGrid>
      <w:tr w:rsidR="002109B4" w14:paraId="440BBCA1" w14:textId="77777777">
        <w:tc>
          <w:tcPr>
            <w:tcW w:w="2646" w:type="dxa"/>
          </w:tcPr>
          <w:p w14:paraId="3347E3D0" w14:textId="77777777" w:rsidR="002109B4" w:rsidRDefault="00C80360">
            <w:pPr>
              <w:pStyle w:val="BodyText"/>
              <w:spacing w:before="212"/>
              <w:rPr>
                <w:b/>
                <w:lang w:val="en-IN"/>
              </w:rPr>
            </w:pPr>
            <w:r>
              <w:rPr>
                <w:b/>
                <w:lang w:val="en-IN"/>
              </w:rPr>
              <w:t>S.No</w:t>
            </w:r>
          </w:p>
        </w:tc>
        <w:tc>
          <w:tcPr>
            <w:tcW w:w="2646" w:type="dxa"/>
          </w:tcPr>
          <w:p w14:paraId="67FB72E2" w14:textId="77777777" w:rsidR="002109B4" w:rsidRDefault="00C80360">
            <w:pPr>
              <w:pStyle w:val="BodyText"/>
              <w:spacing w:before="212"/>
              <w:rPr>
                <w:b/>
                <w:lang w:val="en-IN"/>
              </w:rPr>
            </w:pPr>
            <w:r>
              <w:rPr>
                <w:b/>
                <w:lang w:val="en-IN"/>
              </w:rPr>
              <w:t>Expected Error</w:t>
            </w:r>
          </w:p>
        </w:tc>
        <w:tc>
          <w:tcPr>
            <w:tcW w:w="2647" w:type="dxa"/>
          </w:tcPr>
          <w:p w14:paraId="34733D84" w14:textId="77777777" w:rsidR="002109B4" w:rsidRDefault="00C80360">
            <w:pPr>
              <w:pStyle w:val="BodyText"/>
              <w:spacing w:before="212"/>
              <w:rPr>
                <w:b/>
                <w:lang w:val="en-IN"/>
              </w:rPr>
            </w:pPr>
            <w:r>
              <w:rPr>
                <w:b/>
                <w:lang w:val="en-IN"/>
              </w:rPr>
              <w:t>Reason</w:t>
            </w:r>
          </w:p>
        </w:tc>
      </w:tr>
      <w:tr w:rsidR="002109B4" w14:paraId="4EAD8AB0" w14:textId="77777777">
        <w:tc>
          <w:tcPr>
            <w:tcW w:w="2646" w:type="dxa"/>
          </w:tcPr>
          <w:p w14:paraId="115057DD" w14:textId="77777777" w:rsidR="002109B4" w:rsidRDefault="00C80360">
            <w:pPr>
              <w:pStyle w:val="BodyText"/>
              <w:spacing w:before="212"/>
              <w:rPr>
                <w:b/>
                <w:lang w:val="en-IN"/>
              </w:rPr>
            </w:pPr>
            <w:r>
              <w:rPr>
                <w:b/>
                <w:lang w:val="en-IN"/>
              </w:rPr>
              <w:t xml:space="preserve"> 1</w:t>
            </w:r>
          </w:p>
        </w:tc>
        <w:tc>
          <w:tcPr>
            <w:tcW w:w="2646" w:type="dxa"/>
          </w:tcPr>
          <w:p w14:paraId="524777ED" w14:textId="77777777" w:rsidR="002109B4" w:rsidRDefault="00C80360">
            <w:pPr>
              <w:pStyle w:val="BodyText"/>
              <w:spacing w:before="212"/>
              <w:rPr>
                <w:b/>
              </w:rPr>
            </w:pPr>
            <w:r>
              <w:rPr>
                <w:sz w:val="28"/>
              </w:rPr>
              <w:t>Setting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parameters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inside the constructor</w:t>
            </w:r>
          </w:p>
        </w:tc>
        <w:tc>
          <w:tcPr>
            <w:tcW w:w="2647" w:type="dxa"/>
          </w:tcPr>
          <w:p w14:paraId="1AD0933F" w14:textId="77777777" w:rsidR="002109B4" w:rsidRDefault="00C80360">
            <w:pPr>
              <w:pStyle w:val="BodyText"/>
              <w:spacing w:before="212"/>
              <w:rPr>
                <w:b/>
              </w:rPr>
            </w:pPr>
            <w:r>
              <w:rPr>
                <w:sz w:val="28"/>
              </w:rPr>
              <w:t>We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cannot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pass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values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inside constructor without setting them </w:t>
            </w:r>
            <w:r>
              <w:rPr>
                <w:spacing w:val="-2"/>
                <w:sz w:val="28"/>
              </w:rPr>
              <w:t>first</w:t>
            </w:r>
          </w:p>
        </w:tc>
      </w:tr>
      <w:tr w:rsidR="002109B4" w14:paraId="458DEE4D" w14:textId="77777777">
        <w:tc>
          <w:tcPr>
            <w:tcW w:w="2646" w:type="dxa"/>
          </w:tcPr>
          <w:p w14:paraId="72AE619E" w14:textId="77777777" w:rsidR="002109B4" w:rsidRDefault="00C80360">
            <w:pPr>
              <w:pStyle w:val="BodyText"/>
              <w:spacing w:before="212"/>
              <w:rPr>
                <w:b/>
                <w:lang w:val="en-IN"/>
              </w:rPr>
            </w:pPr>
            <w:r>
              <w:rPr>
                <w:b/>
                <w:lang w:val="en-IN"/>
              </w:rPr>
              <w:t xml:space="preserve"> 2</w:t>
            </w:r>
          </w:p>
        </w:tc>
        <w:tc>
          <w:tcPr>
            <w:tcW w:w="2646" w:type="dxa"/>
          </w:tcPr>
          <w:p w14:paraId="26E3E8E1" w14:textId="77777777" w:rsidR="002109B4" w:rsidRDefault="00C80360">
            <w:pPr>
              <w:pStyle w:val="BodyText"/>
              <w:spacing w:before="212"/>
              <w:rPr>
                <w:b/>
              </w:rPr>
            </w:pPr>
            <w:r>
              <w:rPr>
                <w:spacing w:val="-10"/>
                <w:sz w:val="28"/>
              </w:rPr>
              <w:t>}</w:t>
            </w:r>
          </w:p>
        </w:tc>
        <w:tc>
          <w:tcPr>
            <w:tcW w:w="2647" w:type="dxa"/>
          </w:tcPr>
          <w:p w14:paraId="1069CA98" w14:textId="77777777" w:rsidR="002109B4" w:rsidRDefault="00C80360">
            <w:pPr>
              <w:pStyle w:val="BodyText"/>
              <w:spacing w:before="212"/>
              <w:rPr>
                <w:b/>
              </w:rPr>
            </w:pPr>
            <w:r>
              <w:rPr>
                <w:sz w:val="28"/>
              </w:rPr>
              <w:t>Ending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class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main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method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is </w:t>
            </w:r>
            <w:r>
              <w:rPr>
                <w:spacing w:val="-2"/>
                <w:sz w:val="28"/>
              </w:rPr>
              <w:t>required</w:t>
            </w:r>
          </w:p>
        </w:tc>
      </w:tr>
    </w:tbl>
    <w:p w14:paraId="45612B18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</w:p>
    <w:p w14:paraId="3BBF0D5D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 w:cs="Arial Rounded MT Bold"/>
          <w:szCs w:val="28"/>
        </w:rPr>
        <w:t>4</w:t>
      </w:r>
      <w:proofErr w:type="gramStart"/>
      <w:r>
        <w:rPr>
          <w:rFonts w:ascii="Arial Rounded MT Bold" w:eastAsia="SimSun" w:hAnsi="Arial Rounded MT Bold" w:cs="Arial Rounded MT Bold"/>
          <w:szCs w:val="28"/>
        </w:rPr>
        <w:t>Q)Create</w:t>
      </w:r>
      <w:proofErr w:type="gramEnd"/>
      <w:r>
        <w:rPr>
          <w:rFonts w:ascii="Arial Rounded MT Bold" w:eastAsia="SimSun" w:hAnsi="Arial Rounded MT Bold" w:cs="Arial Rounded MT Bold"/>
          <w:szCs w:val="28"/>
        </w:rPr>
        <w:t xml:space="preserve"> a shape class with a method calculate area that is overloaded for different shapes </w:t>
      </w:r>
      <w:proofErr w:type="gramStart"/>
      <w:r>
        <w:rPr>
          <w:rFonts w:ascii="Arial Rounded MT Bold" w:eastAsia="SimSun" w:hAnsi="Arial Rounded MT Bold" w:cs="Arial Rounded MT Bold"/>
          <w:szCs w:val="28"/>
        </w:rPr>
        <w:t>Square,Rectangle</w:t>
      </w:r>
      <w:proofErr w:type="gramEnd"/>
      <w:r>
        <w:rPr>
          <w:rFonts w:ascii="Arial Rounded MT Bold" w:eastAsia="SimSun" w:hAnsi="Arial Rounded MT Bold" w:cs="Arial Rounded MT Bold"/>
          <w:szCs w:val="28"/>
        </w:rPr>
        <w:t xml:space="preserve"> then create a sub class circle that overerides the calculate area methods for a circle.</w:t>
      </w:r>
    </w:p>
    <w:p w14:paraId="2B7073DD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</w:p>
    <w:p w14:paraId="1419BF47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>
        <w:rPr>
          <w:rFonts w:ascii="Arial Rounded MT Bold" w:eastAsia="SimSun" w:hAnsi="Arial Rounded MT Bold" w:cs="Arial Rounded MT Bold"/>
          <w:b/>
          <w:bCs/>
          <w:sz w:val="32"/>
          <w:szCs w:val="32"/>
        </w:rPr>
        <w:t>Program:</w:t>
      </w:r>
    </w:p>
    <w:p w14:paraId="3ACBC00A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359310C8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/>
          <w:szCs w:val="28"/>
        </w:rPr>
      </w:pPr>
      <w:r>
        <w:rPr>
          <w:rFonts w:ascii="Arial Rounded MT Bold" w:eastAsia="SimSun" w:hAnsi="Arial Rounded MT Bold"/>
          <w:szCs w:val="28"/>
        </w:rPr>
        <w:t>public class Shape {</w:t>
      </w:r>
    </w:p>
    <w:p w14:paraId="65F797A1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/>
          <w:szCs w:val="28"/>
        </w:rPr>
      </w:pPr>
    </w:p>
    <w:p w14:paraId="6680E68F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/>
          <w:szCs w:val="28"/>
        </w:rPr>
      </w:pPr>
      <w:r>
        <w:rPr>
          <w:rFonts w:ascii="Arial Rounded MT Bold" w:eastAsia="SimSun" w:hAnsi="Arial Rounded MT Bold"/>
          <w:szCs w:val="28"/>
        </w:rPr>
        <w:t xml:space="preserve">    public double areaOfSquare(double side) {</w:t>
      </w:r>
    </w:p>
    <w:p w14:paraId="7A19EB70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/>
          <w:szCs w:val="28"/>
        </w:rPr>
      </w:pPr>
      <w:r>
        <w:rPr>
          <w:rFonts w:ascii="Arial Rounded MT Bold" w:eastAsia="SimSun" w:hAnsi="Arial Rounded MT Bold"/>
          <w:szCs w:val="28"/>
        </w:rPr>
        <w:t xml:space="preserve">        return side * side;</w:t>
      </w:r>
    </w:p>
    <w:p w14:paraId="4F6A32AE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/>
          <w:szCs w:val="28"/>
        </w:rPr>
      </w:pPr>
      <w:r>
        <w:rPr>
          <w:rFonts w:ascii="Arial Rounded MT Bold" w:eastAsia="SimSun" w:hAnsi="Arial Rounded MT Bold"/>
          <w:szCs w:val="28"/>
        </w:rPr>
        <w:t xml:space="preserve">    }</w:t>
      </w:r>
    </w:p>
    <w:p w14:paraId="382714F4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/>
          <w:szCs w:val="28"/>
        </w:rPr>
      </w:pPr>
    </w:p>
    <w:p w14:paraId="4E5BA304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/>
          <w:szCs w:val="28"/>
        </w:rPr>
      </w:pPr>
      <w:r>
        <w:rPr>
          <w:rFonts w:ascii="Arial Rounded MT Bold" w:eastAsia="SimSun" w:hAnsi="Arial Rounded MT Bold"/>
          <w:szCs w:val="28"/>
        </w:rPr>
        <w:t xml:space="preserve">    public double areaOfRectangle(double length, double width) {</w:t>
      </w:r>
    </w:p>
    <w:p w14:paraId="2C89AA25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/>
          <w:szCs w:val="28"/>
        </w:rPr>
      </w:pPr>
      <w:r>
        <w:rPr>
          <w:rFonts w:ascii="Arial Rounded MT Bold" w:eastAsia="SimSun" w:hAnsi="Arial Rounded MT Bold"/>
          <w:szCs w:val="28"/>
        </w:rPr>
        <w:lastRenderedPageBreak/>
        <w:t xml:space="preserve">        return length * width;</w:t>
      </w:r>
    </w:p>
    <w:p w14:paraId="3851112D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/>
          <w:szCs w:val="28"/>
        </w:rPr>
      </w:pPr>
      <w:r>
        <w:rPr>
          <w:rFonts w:ascii="Arial Rounded MT Bold" w:eastAsia="SimSun" w:hAnsi="Arial Rounded MT Bold"/>
          <w:szCs w:val="28"/>
        </w:rPr>
        <w:t xml:space="preserve">    }</w:t>
      </w:r>
    </w:p>
    <w:p w14:paraId="190CCCFB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/>
          <w:szCs w:val="28"/>
        </w:rPr>
      </w:pPr>
    </w:p>
    <w:p w14:paraId="1B2086A9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/>
          <w:szCs w:val="28"/>
        </w:rPr>
      </w:pPr>
      <w:r>
        <w:rPr>
          <w:rFonts w:ascii="Arial Rounded MT Bold" w:eastAsia="SimSun" w:hAnsi="Arial Rounded MT Bold"/>
          <w:szCs w:val="28"/>
        </w:rPr>
        <w:t xml:space="preserve">    public double areaOfCircle(double radius) {</w:t>
      </w:r>
    </w:p>
    <w:p w14:paraId="49DAD431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/>
          <w:szCs w:val="28"/>
        </w:rPr>
      </w:pPr>
      <w:r>
        <w:rPr>
          <w:rFonts w:ascii="Arial Rounded MT Bold" w:eastAsia="SimSun" w:hAnsi="Arial Rounded MT Bold"/>
          <w:szCs w:val="28"/>
        </w:rPr>
        <w:t xml:space="preserve">        return 3.14 * radius * radius;</w:t>
      </w:r>
    </w:p>
    <w:p w14:paraId="6B0B2A9F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/>
          <w:szCs w:val="28"/>
        </w:rPr>
      </w:pPr>
      <w:r>
        <w:rPr>
          <w:rFonts w:ascii="Arial Rounded MT Bold" w:eastAsia="SimSun" w:hAnsi="Arial Rounded MT Bold"/>
          <w:szCs w:val="28"/>
        </w:rPr>
        <w:t xml:space="preserve">    }</w:t>
      </w:r>
    </w:p>
    <w:p w14:paraId="266F1943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/>
          <w:szCs w:val="28"/>
        </w:rPr>
      </w:pPr>
    </w:p>
    <w:p w14:paraId="0F28F0CA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/>
          <w:szCs w:val="28"/>
        </w:rPr>
      </w:pPr>
      <w:r>
        <w:rPr>
          <w:rFonts w:ascii="Arial Rounded MT Bold" w:eastAsia="SimSun" w:hAnsi="Arial Rounded MT Bold"/>
          <w:szCs w:val="28"/>
        </w:rPr>
        <w:t xml:space="preserve">    public static void main(String[] args) {</w:t>
      </w:r>
    </w:p>
    <w:p w14:paraId="30AA39DE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/>
          <w:szCs w:val="28"/>
        </w:rPr>
      </w:pPr>
      <w:r>
        <w:rPr>
          <w:rFonts w:ascii="Arial Rounded MT Bold" w:eastAsia="SimSun" w:hAnsi="Arial Rounded MT Bold"/>
          <w:szCs w:val="28"/>
        </w:rPr>
        <w:t xml:space="preserve">        Shape shape = new Shape();</w:t>
      </w:r>
    </w:p>
    <w:p w14:paraId="0D7AD43D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/>
          <w:szCs w:val="28"/>
        </w:rPr>
      </w:pPr>
    </w:p>
    <w:p w14:paraId="3C2CF2CA" w14:textId="1DCC116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/>
          <w:szCs w:val="28"/>
        </w:rPr>
      </w:pPr>
      <w:r>
        <w:rPr>
          <w:rFonts w:ascii="Arial Rounded MT Bold" w:eastAsia="SimSun" w:hAnsi="Arial Rounded MT Bold"/>
          <w:szCs w:val="28"/>
        </w:rPr>
        <w:t xml:space="preserve">        double square = </w:t>
      </w:r>
      <w:proofErr w:type="spellStart"/>
      <w:proofErr w:type="gramStart"/>
      <w:r>
        <w:rPr>
          <w:rFonts w:ascii="Arial Rounded MT Bold" w:eastAsia="SimSun" w:hAnsi="Arial Rounded MT Bold"/>
          <w:szCs w:val="28"/>
        </w:rPr>
        <w:t>shape.areaOfSquare</w:t>
      </w:r>
      <w:proofErr w:type="spellEnd"/>
      <w:proofErr w:type="gramEnd"/>
      <w:r>
        <w:rPr>
          <w:rFonts w:ascii="Arial Rounded MT Bold" w:eastAsia="SimSun" w:hAnsi="Arial Rounded MT Bold"/>
          <w:szCs w:val="28"/>
        </w:rPr>
        <w:t>(</w:t>
      </w:r>
      <w:r w:rsidR="00492327">
        <w:rPr>
          <w:rFonts w:ascii="Arial Rounded MT Bold" w:eastAsia="SimSun" w:hAnsi="Arial Rounded MT Bold"/>
          <w:szCs w:val="28"/>
        </w:rPr>
        <w:t>8</w:t>
      </w:r>
      <w:r>
        <w:rPr>
          <w:rFonts w:ascii="Arial Rounded MT Bold" w:eastAsia="SimSun" w:hAnsi="Arial Rounded MT Bold"/>
          <w:szCs w:val="28"/>
        </w:rPr>
        <w:t>);</w:t>
      </w:r>
    </w:p>
    <w:p w14:paraId="236B05ED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/>
          <w:szCs w:val="28"/>
        </w:rPr>
      </w:pPr>
      <w:r>
        <w:rPr>
          <w:rFonts w:ascii="Arial Rounded MT Bold" w:eastAsia="SimSun" w:hAnsi="Arial Rounded MT Bold"/>
          <w:szCs w:val="28"/>
        </w:rPr>
        <w:t xml:space="preserve">        System.out.println("Area of a square: " + square);</w:t>
      </w:r>
    </w:p>
    <w:p w14:paraId="5BCF2711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/>
          <w:szCs w:val="28"/>
        </w:rPr>
      </w:pPr>
    </w:p>
    <w:p w14:paraId="351AAC71" w14:textId="509F5BFE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/>
          <w:szCs w:val="28"/>
        </w:rPr>
      </w:pPr>
      <w:r>
        <w:rPr>
          <w:rFonts w:ascii="Arial Rounded MT Bold" w:eastAsia="SimSun" w:hAnsi="Arial Rounded MT Bold"/>
          <w:szCs w:val="28"/>
        </w:rPr>
        <w:t xml:space="preserve">        double rectangle = </w:t>
      </w:r>
      <w:proofErr w:type="spellStart"/>
      <w:proofErr w:type="gramStart"/>
      <w:r>
        <w:rPr>
          <w:rFonts w:ascii="Arial Rounded MT Bold" w:eastAsia="SimSun" w:hAnsi="Arial Rounded MT Bold"/>
          <w:szCs w:val="28"/>
        </w:rPr>
        <w:t>shape.areaOfRectangle</w:t>
      </w:r>
      <w:proofErr w:type="spellEnd"/>
      <w:proofErr w:type="gramEnd"/>
      <w:r>
        <w:rPr>
          <w:rFonts w:ascii="Arial Rounded MT Bold" w:eastAsia="SimSun" w:hAnsi="Arial Rounded MT Bold"/>
          <w:szCs w:val="28"/>
        </w:rPr>
        <w:t>(10, 2</w:t>
      </w:r>
      <w:r w:rsidR="00492327">
        <w:rPr>
          <w:rFonts w:ascii="Arial Rounded MT Bold" w:eastAsia="SimSun" w:hAnsi="Arial Rounded MT Bold"/>
          <w:szCs w:val="28"/>
        </w:rPr>
        <w:t>2</w:t>
      </w:r>
      <w:r>
        <w:rPr>
          <w:rFonts w:ascii="Arial Rounded MT Bold" w:eastAsia="SimSun" w:hAnsi="Arial Rounded MT Bold"/>
          <w:szCs w:val="28"/>
        </w:rPr>
        <w:t>);</w:t>
      </w:r>
    </w:p>
    <w:p w14:paraId="5B5628CA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/>
          <w:szCs w:val="28"/>
        </w:rPr>
      </w:pPr>
      <w:r>
        <w:rPr>
          <w:rFonts w:ascii="Arial Rounded MT Bold" w:eastAsia="SimSun" w:hAnsi="Arial Rounded MT Bold"/>
          <w:szCs w:val="28"/>
        </w:rPr>
        <w:t xml:space="preserve">        System.out.println("Area of a rectangle: " + rectangle);</w:t>
      </w:r>
    </w:p>
    <w:p w14:paraId="1367C100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/>
          <w:szCs w:val="28"/>
        </w:rPr>
      </w:pPr>
    </w:p>
    <w:p w14:paraId="0E63DAE5" w14:textId="7B48F786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/>
          <w:szCs w:val="28"/>
        </w:rPr>
      </w:pPr>
      <w:r>
        <w:rPr>
          <w:rFonts w:ascii="Arial Rounded MT Bold" w:eastAsia="SimSun" w:hAnsi="Arial Rounded MT Bold"/>
          <w:szCs w:val="28"/>
        </w:rPr>
        <w:t xml:space="preserve">        double circle = </w:t>
      </w:r>
      <w:proofErr w:type="spellStart"/>
      <w:proofErr w:type="gramStart"/>
      <w:r>
        <w:rPr>
          <w:rFonts w:ascii="Arial Rounded MT Bold" w:eastAsia="SimSun" w:hAnsi="Arial Rounded MT Bold"/>
          <w:szCs w:val="28"/>
        </w:rPr>
        <w:t>shape.areaOfCircle</w:t>
      </w:r>
      <w:proofErr w:type="spellEnd"/>
      <w:proofErr w:type="gramEnd"/>
      <w:r>
        <w:rPr>
          <w:rFonts w:ascii="Arial Rounded MT Bold" w:eastAsia="SimSun" w:hAnsi="Arial Rounded MT Bold"/>
          <w:szCs w:val="28"/>
        </w:rPr>
        <w:t>(1</w:t>
      </w:r>
      <w:r w:rsidR="00492327">
        <w:rPr>
          <w:rFonts w:ascii="Arial Rounded MT Bold" w:eastAsia="SimSun" w:hAnsi="Arial Rounded MT Bold"/>
          <w:szCs w:val="28"/>
        </w:rPr>
        <w:t>0</w:t>
      </w:r>
      <w:r>
        <w:rPr>
          <w:rFonts w:ascii="Arial Rounded MT Bold" w:eastAsia="SimSun" w:hAnsi="Arial Rounded MT Bold"/>
          <w:szCs w:val="28"/>
        </w:rPr>
        <w:t>);</w:t>
      </w:r>
    </w:p>
    <w:p w14:paraId="27D13805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/>
          <w:szCs w:val="28"/>
        </w:rPr>
      </w:pPr>
      <w:r>
        <w:rPr>
          <w:rFonts w:ascii="Arial Rounded MT Bold" w:eastAsia="SimSun" w:hAnsi="Arial Rounded MT Bold"/>
          <w:szCs w:val="28"/>
        </w:rPr>
        <w:t xml:space="preserve">        System.out.println("Area of a circle: " + circle);</w:t>
      </w:r>
    </w:p>
    <w:p w14:paraId="205ECD78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/>
          <w:szCs w:val="28"/>
        </w:rPr>
      </w:pPr>
      <w:r>
        <w:rPr>
          <w:rFonts w:ascii="Arial Rounded MT Bold" w:eastAsia="SimSun" w:hAnsi="Arial Rounded MT Bold"/>
          <w:szCs w:val="28"/>
        </w:rPr>
        <w:t xml:space="preserve">    }</w:t>
      </w:r>
    </w:p>
    <w:p w14:paraId="6FFD2A2A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  <w:r>
        <w:rPr>
          <w:rFonts w:ascii="Arial Rounded MT Bold" w:eastAsia="SimSun" w:hAnsi="Arial Rounded MT Bold"/>
          <w:szCs w:val="28"/>
        </w:rPr>
        <w:t>}</w:t>
      </w:r>
    </w:p>
    <w:p w14:paraId="5E478897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</w:p>
    <w:p w14:paraId="794FE218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>
        <w:rPr>
          <w:rFonts w:ascii="Arial Rounded MT Bold" w:eastAsia="SimSun" w:hAnsi="Arial Rounded MT Bold" w:cs="Arial Rounded MT Bold"/>
          <w:b/>
          <w:bCs/>
          <w:sz w:val="32"/>
          <w:szCs w:val="32"/>
        </w:rPr>
        <w:t>Class Diagram:</w:t>
      </w:r>
    </w:p>
    <w:tbl>
      <w:tblPr>
        <w:tblStyle w:val="TableGrid"/>
        <w:tblW w:w="0" w:type="auto"/>
        <w:tblInd w:w="3260" w:type="dxa"/>
        <w:tblLook w:val="04A0" w:firstRow="1" w:lastRow="0" w:firstColumn="1" w:lastColumn="0" w:noHBand="0" w:noVBand="1"/>
      </w:tblPr>
      <w:tblGrid>
        <w:gridCol w:w="5978"/>
      </w:tblGrid>
      <w:tr w:rsidR="002109B4" w14:paraId="3A85A5A8" w14:textId="77777777">
        <w:tc>
          <w:tcPr>
            <w:tcW w:w="5978" w:type="dxa"/>
          </w:tcPr>
          <w:p w14:paraId="08A19960" w14:textId="77777777" w:rsidR="002109B4" w:rsidRDefault="00C80360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>
              <w:rPr>
                <w:spacing w:val="-2"/>
              </w:rPr>
              <w:t>shape</w:t>
            </w:r>
          </w:p>
        </w:tc>
      </w:tr>
      <w:tr w:rsidR="002109B4" w14:paraId="3FE67922" w14:textId="77777777">
        <w:tc>
          <w:tcPr>
            <w:tcW w:w="5978" w:type="dxa"/>
          </w:tcPr>
          <w:p w14:paraId="3430F732" w14:textId="77777777" w:rsidR="002109B4" w:rsidRDefault="00C80360">
            <w:pPr>
              <w:pStyle w:val="TableParagraph"/>
              <w:spacing w:line="321" w:lineRule="exact"/>
              <w:ind w:left="110"/>
            </w:pPr>
            <w:r>
              <w:t>+calarea(float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side):float</w:t>
            </w:r>
          </w:p>
          <w:p w14:paraId="558818D9" w14:textId="77777777" w:rsidR="002109B4" w:rsidRDefault="00C80360">
            <w:pPr>
              <w:spacing w:after="0" w:line="240" w:lineRule="auto"/>
              <w:ind w:left="0" w:right="0" w:firstLine="0"/>
              <w:rPr>
                <w:spacing w:val="-2"/>
              </w:rPr>
            </w:pPr>
            <w:r>
              <w:t>+calarea(float</w:t>
            </w:r>
            <w:r>
              <w:rPr>
                <w:spacing w:val="1"/>
              </w:rPr>
              <w:t xml:space="preserve"> </w:t>
            </w:r>
            <w:r>
              <w:t xml:space="preserve">l,float </w:t>
            </w:r>
            <w:r>
              <w:rPr>
                <w:spacing w:val="-2"/>
              </w:rPr>
              <w:t>b):float</w:t>
            </w:r>
          </w:p>
          <w:p w14:paraId="612E14F2" w14:textId="77777777" w:rsidR="002109B4" w:rsidRDefault="00C80360">
            <w:pPr>
              <w:spacing w:after="0" w:line="240" w:lineRule="auto"/>
              <w:ind w:left="0" w:right="0" w:firstLine="0"/>
              <w:rPr>
                <w:spacing w:val="-2"/>
              </w:rPr>
            </w:pPr>
            <w:r>
              <w:rPr>
                <w:spacing w:val="-2"/>
              </w:rPr>
              <w:t>+calarea(float c):float</w:t>
            </w:r>
          </w:p>
        </w:tc>
      </w:tr>
    </w:tbl>
    <w:p w14:paraId="07C1D270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CD6ED8B" wp14:editId="0C63D7D3">
                <wp:simplePos x="0" y="0"/>
                <wp:positionH relativeFrom="column">
                  <wp:posOffset>2874010</wp:posOffset>
                </wp:positionH>
                <wp:positionV relativeFrom="paragraph">
                  <wp:posOffset>12065</wp:posOffset>
                </wp:positionV>
                <wp:extent cx="0" cy="377190"/>
                <wp:effectExtent l="50800" t="0" r="55880" b="381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559810" y="8259445"/>
                          <a:ext cx="0" cy="3771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2" type="#_x0000_t32" style="position:absolute;left:0pt;margin-left:226.3pt;margin-top:0.95pt;height:29.7pt;width:0pt;z-index:251670528;mso-width-relative:page;mso-height-relative:page;" filled="f" stroked="t" coordsize="21600,21600" o:gfxdata="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NVhXaDVAAAACAEAAA8AAAAAAAAAAQAgAAAAIgAAAGRycy9kb3ducmV2Lnht&#10;bFBLAQIUABQAAAAIAIdO4kAtUi60/AEAAO8DAAAOAAAAAAAAAAEAIAAAACQBAABkcnMvZTJvRG9j&#10;LnhtbFBLBQYAAAAABgAGAFkBAACSBQAAAAA=&#10;">
                <v:fill on="f" focussize="0,0"/>
                <v:stroke weight="1pt" color="#156082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 w14:paraId="31B2D84C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</w:p>
    <w:tbl>
      <w:tblPr>
        <w:tblStyle w:val="TableGrid"/>
        <w:tblW w:w="0" w:type="auto"/>
        <w:tblInd w:w="3186" w:type="dxa"/>
        <w:tblLook w:val="04A0" w:firstRow="1" w:lastRow="0" w:firstColumn="1" w:lastColumn="0" w:noHBand="0" w:noVBand="1"/>
      </w:tblPr>
      <w:tblGrid>
        <w:gridCol w:w="4604"/>
      </w:tblGrid>
      <w:tr w:rsidR="002109B4" w14:paraId="41653F64" w14:textId="77777777">
        <w:tc>
          <w:tcPr>
            <w:tcW w:w="4604" w:type="dxa"/>
          </w:tcPr>
          <w:p w14:paraId="3520ABA2" w14:textId="77777777" w:rsidR="002109B4" w:rsidRDefault="00C80360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szCs w:val="28"/>
              </w:rPr>
            </w:pPr>
            <w:r>
              <w:rPr>
                <w:rFonts w:ascii="Arial Rounded MT Bold" w:eastAsia="SimSun" w:hAnsi="Arial Rounded MT Bold" w:cs="Arial Rounded MT Bold"/>
                <w:szCs w:val="28"/>
              </w:rPr>
              <w:t>Circle</w:t>
            </w:r>
          </w:p>
        </w:tc>
      </w:tr>
      <w:tr w:rsidR="002109B4" w14:paraId="2F4E9449" w14:textId="77777777">
        <w:tc>
          <w:tcPr>
            <w:tcW w:w="4604" w:type="dxa"/>
          </w:tcPr>
          <w:p w14:paraId="643DBB7D" w14:textId="77777777" w:rsidR="002109B4" w:rsidRDefault="00C80360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szCs w:val="28"/>
              </w:rPr>
            </w:pPr>
            <w:r>
              <w:t xml:space="preserve">+calarea(double </w:t>
            </w:r>
            <w:r>
              <w:rPr>
                <w:spacing w:val="-2"/>
              </w:rPr>
              <w:t>r):double</w:t>
            </w:r>
          </w:p>
        </w:tc>
      </w:tr>
    </w:tbl>
    <w:p w14:paraId="749B813E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szCs w:val="28"/>
        </w:rPr>
      </w:pPr>
    </w:p>
    <w:p w14:paraId="0CBA27BB" w14:textId="77777777" w:rsidR="002109B4" w:rsidRDefault="00C8036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>
        <w:rPr>
          <w:rFonts w:ascii="Arial Rounded MT Bold" w:eastAsia="SimSun" w:hAnsi="Arial Rounded MT Bold" w:cs="Arial Rounded MT Bold"/>
          <w:b/>
          <w:bCs/>
          <w:sz w:val="32"/>
          <w:szCs w:val="32"/>
        </w:rPr>
        <w:t>Output:</w:t>
      </w:r>
    </w:p>
    <w:p w14:paraId="5C92DC51" w14:textId="5B8F26FB" w:rsidR="002109B4" w:rsidRDefault="00492327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492327">
        <w:rPr>
          <w:rFonts w:ascii="Arial Rounded MT Bold" w:eastAsia="SimSun" w:hAnsi="Arial Rounded MT Bold" w:cs="Arial Rounded MT Bold"/>
          <w:b/>
          <w:bCs/>
          <w:noProof/>
          <w:sz w:val="32"/>
          <w:szCs w:val="32"/>
        </w:rPr>
        <w:drawing>
          <wp:inline distT="0" distB="0" distL="0" distR="0" wp14:anchorId="1DD74553" wp14:editId="668B4855">
            <wp:extent cx="5989839" cy="2042337"/>
            <wp:effectExtent l="0" t="0" r="0" b="0"/>
            <wp:docPr id="166443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390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89839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EFCA" w14:textId="5CC04275" w:rsidR="002109B4" w:rsidRDefault="002109B4">
      <w:pPr>
        <w:spacing w:after="0" w:line="240" w:lineRule="auto"/>
        <w:ind w:left="0" w:right="0" w:firstLine="0"/>
        <w:jc w:val="center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696DBC1F" w14:textId="77777777" w:rsidR="002109B4" w:rsidRDefault="00C80360">
      <w:pPr>
        <w:spacing w:after="0" w:line="240" w:lineRule="auto"/>
        <w:ind w:right="0"/>
        <w:rPr>
          <w:rFonts w:ascii="Arial" w:eastAsia="SimSun" w:hAnsi="Arial" w:cs="Arial"/>
          <w:b/>
          <w:bCs/>
          <w:szCs w:val="28"/>
        </w:rPr>
      </w:pPr>
      <w:r>
        <w:rPr>
          <w:rFonts w:ascii="Arial" w:eastAsia="SimSun" w:hAnsi="Arial" w:cs="Arial"/>
          <w:b/>
          <w:bCs/>
          <w:szCs w:val="28"/>
        </w:rPr>
        <w:t>Error table:</w:t>
      </w:r>
    </w:p>
    <w:p w14:paraId="31D6E3C1" w14:textId="77777777" w:rsidR="002109B4" w:rsidRDefault="002109B4">
      <w:pPr>
        <w:pStyle w:val="BodyText"/>
        <w:spacing w:before="160"/>
        <w:rPr>
          <w:b/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46"/>
        <w:gridCol w:w="2646"/>
        <w:gridCol w:w="2647"/>
      </w:tblGrid>
      <w:tr w:rsidR="002109B4" w14:paraId="215C5D53" w14:textId="77777777">
        <w:tc>
          <w:tcPr>
            <w:tcW w:w="2646" w:type="dxa"/>
          </w:tcPr>
          <w:p w14:paraId="1BEC2B92" w14:textId="77777777" w:rsidR="002109B4" w:rsidRDefault="00C80360">
            <w:pPr>
              <w:pStyle w:val="BodyText"/>
              <w:spacing w:before="212"/>
              <w:rPr>
                <w:b/>
                <w:lang w:val="en-IN"/>
              </w:rPr>
            </w:pPr>
            <w:r>
              <w:rPr>
                <w:b/>
                <w:lang w:val="en-IN"/>
              </w:rPr>
              <w:lastRenderedPageBreak/>
              <w:t>S.No</w:t>
            </w:r>
          </w:p>
        </w:tc>
        <w:tc>
          <w:tcPr>
            <w:tcW w:w="2646" w:type="dxa"/>
          </w:tcPr>
          <w:p w14:paraId="4E504C51" w14:textId="77777777" w:rsidR="002109B4" w:rsidRDefault="00C80360">
            <w:pPr>
              <w:pStyle w:val="BodyText"/>
              <w:spacing w:before="212"/>
              <w:rPr>
                <w:b/>
                <w:lang w:val="en-IN"/>
              </w:rPr>
            </w:pPr>
            <w:r>
              <w:rPr>
                <w:b/>
                <w:lang w:val="en-IN"/>
              </w:rPr>
              <w:t>Expected Error</w:t>
            </w:r>
          </w:p>
        </w:tc>
        <w:tc>
          <w:tcPr>
            <w:tcW w:w="2647" w:type="dxa"/>
          </w:tcPr>
          <w:p w14:paraId="798C95D1" w14:textId="77777777" w:rsidR="002109B4" w:rsidRDefault="00C80360">
            <w:pPr>
              <w:pStyle w:val="BodyText"/>
              <w:spacing w:before="212"/>
              <w:rPr>
                <w:b/>
                <w:lang w:val="en-IN"/>
              </w:rPr>
            </w:pPr>
            <w:r>
              <w:rPr>
                <w:b/>
                <w:lang w:val="en-IN"/>
              </w:rPr>
              <w:t>Reason</w:t>
            </w:r>
          </w:p>
        </w:tc>
      </w:tr>
      <w:tr w:rsidR="002109B4" w14:paraId="12F18315" w14:textId="77777777">
        <w:tc>
          <w:tcPr>
            <w:tcW w:w="2646" w:type="dxa"/>
          </w:tcPr>
          <w:p w14:paraId="6F75104B" w14:textId="77777777" w:rsidR="002109B4" w:rsidRDefault="00C80360">
            <w:pPr>
              <w:pStyle w:val="BodyText"/>
              <w:spacing w:before="212"/>
              <w:rPr>
                <w:b/>
                <w:lang w:val="en-IN"/>
              </w:rPr>
            </w:pPr>
            <w:r>
              <w:rPr>
                <w:b/>
                <w:lang w:val="en-IN"/>
              </w:rPr>
              <w:t xml:space="preserve"> 1</w:t>
            </w:r>
          </w:p>
        </w:tc>
        <w:tc>
          <w:tcPr>
            <w:tcW w:w="2646" w:type="dxa"/>
          </w:tcPr>
          <w:p w14:paraId="78FEF099" w14:textId="77777777" w:rsidR="002109B4" w:rsidRDefault="00C80360">
            <w:pPr>
              <w:pStyle w:val="BodyText"/>
              <w:spacing w:before="212"/>
              <w:rPr>
                <w:b/>
              </w:rPr>
            </w:pPr>
            <w:r>
              <w:rPr>
                <w:sz w:val="28"/>
              </w:rPr>
              <w:t>Setting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parameters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inside the constructor</w:t>
            </w:r>
          </w:p>
        </w:tc>
        <w:tc>
          <w:tcPr>
            <w:tcW w:w="2647" w:type="dxa"/>
          </w:tcPr>
          <w:p w14:paraId="67611863" w14:textId="77777777" w:rsidR="002109B4" w:rsidRDefault="00C80360">
            <w:pPr>
              <w:pStyle w:val="BodyText"/>
              <w:spacing w:before="212"/>
              <w:rPr>
                <w:b/>
              </w:rPr>
            </w:pPr>
            <w:r>
              <w:rPr>
                <w:sz w:val="28"/>
              </w:rPr>
              <w:t>We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cannot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pass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values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inside constructor without setting them </w:t>
            </w:r>
            <w:r>
              <w:rPr>
                <w:spacing w:val="-2"/>
                <w:sz w:val="28"/>
              </w:rPr>
              <w:t>first</w:t>
            </w:r>
          </w:p>
        </w:tc>
      </w:tr>
      <w:tr w:rsidR="002109B4" w14:paraId="55A02A31" w14:textId="77777777">
        <w:tc>
          <w:tcPr>
            <w:tcW w:w="2646" w:type="dxa"/>
          </w:tcPr>
          <w:p w14:paraId="563E6C6F" w14:textId="77777777" w:rsidR="002109B4" w:rsidRDefault="00C80360">
            <w:pPr>
              <w:pStyle w:val="BodyText"/>
              <w:spacing w:before="212"/>
              <w:rPr>
                <w:b/>
                <w:lang w:val="en-IN"/>
              </w:rPr>
            </w:pPr>
            <w:r>
              <w:rPr>
                <w:b/>
                <w:lang w:val="en-IN"/>
              </w:rPr>
              <w:t xml:space="preserve"> 2</w:t>
            </w:r>
          </w:p>
        </w:tc>
        <w:tc>
          <w:tcPr>
            <w:tcW w:w="2646" w:type="dxa"/>
          </w:tcPr>
          <w:p w14:paraId="33D2B3D2" w14:textId="77777777" w:rsidR="002109B4" w:rsidRDefault="00C80360">
            <w:pPr>
              <w:pStyle w:val="BodyText"/>
              <w:spacing w:before="212"/>
              <w:rPr>
                <w:b/>
              </w:rPr>
            </w:pPr>
            <w:r>
              <w:rPr>
                <w:spacing w:val="-10"/>
                <w:sz w:val="28"/>
              </w:rPr>
              <w:t>}</w:t>
            </w:r>
          </w:p>
        </w:tc>
        <w:tc>
          <w:tcPr>
            <w:tcW w:w="2647" w:type="dxa"/>
          </w:tcPr>
          <w:p w14:paraId="35493C6E" w14:textId="77777777" w:rsidR="002109B4" w:rsidRDefault="00C80360">
            <w:pPr>
              <w:pStyle w:val="BodyText"/>
              <w:spacing w:before="212"/>
              <w:rPr>
                <w:b/>
              </w:rPr>
            </w:pPr>
            <w:r>
              <w:rPr>
                <w:sz w:val="28"/>
              </w:rPr>
              <w:t>Ending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class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main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method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is </w:t>
            </w:r>
            <w:r>
              <w:rPr>
                <w:spacing w:val="-2"/>
                <w:sz w:val="28"/>
              </w:rPr>
              <w:t>required</w:t>
            </w:r>
          </w:p>
        </w:tc>
      </w:tr>
    </w:tbl>
    <w:p w14:paraId="7C7F78A8" w14:textId="77777777" w:rsidR="002109B4" w:rsidRDefault="002109B4">
      <w:pPr>
        <w:pStyle w:val="BodyText"/>
        <w:spacing w:before="212"/>
        <w:rPr>
          <w:b/>
        </w:rPr>
      </w:pPr>
    </w:p>
    <w:p w14:paraId="4144C396" w14:textId="77777777" w:rsidR="002109B4" w:rsidRDefault="002109B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1BF8A5C7" w14:textId="77777777" w:rsidR="00C3298E" w:rsidRDefault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6F0E7696" w14:textId="77777777" w:rsidR="00C3298E" w:rsidRDefault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21EAB5A8" w14:textId="77777777" w:rsidR="00C3298E" w:rsidRDefault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0C6D59FF" w14:textId="77777777" w:rsidR="00C3298E" w:rsidRDefault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6D917C14" w14:textId="77777777" w:rsidR="00C3298E" w:rsidRDefault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3FC61800" w14:textId="77777777" w:rsidR="00C3298E" w:rsidRDefault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3B013A37" w14:textId="28241751" w:rsidR="00C3298E" w:rsidRDefault="00C3298E" w:rsidP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                                             </w:t>
      </w:r>
      <w:r w:rsidRPr="00C3298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WEEK-7</w:t>
      </w:r>
    </w:p>
    <w:p w14:paraId="4AC366BB" w14:textId="77777777" w:rsidR="00C3298E" w:rsidRDefault="00C3298E" w:rsidP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192A1E5D" w14:textId="545F5EFB" w:rsidR="00C3298E" w:rsidRDefault="00C3298E" w:rsidP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>
        <w:rPr>
          <w:rFonts w:ascii="Arial Rounded MT Bold" w:eastAsia="SimSun" w:hAnsi="Arial Rounded MT Bold" w:cs="Arial Rounded MT Bold"/>
          <w:b/>
          <w:bCs/>
          <w:sz w:val="32"/>
          <w:szCs w:val="32"/>
        </w:rPr>
        <w:t>Program-1:</w:t>
      </w:r>
    </w:p>
    <w:p w14:paraId="472DB47E" w14:textId="77777777" w:rsidR="00C3298E" w:rsidRPr="00C3298E" w:rsidRDefault="00C3298E" w:rsidP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39231BE2" w14:textId="78AC7BB8" w:rsidR="00C3298E" w:rsidRPr="00C3298E" w:rsidRDefault="00C3298E" w:rsidP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C3298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Write a java program to create an abstract class Animal with an abstract method </w:t>
      </w:r>
      <w:proofErr w:type="gramStart"/>
      <w:r w:rsidRPr="00C3298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sound().Create</w:t>
      </w:r>
      <w:proofErr w:type="gramEnd"/>
      <w:r w:rsidRPr="00C3298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Subclass Tiger and Lion extends the Animal class and implement the </w:t>
      </w:r>
      <w:proofErr w:type="gramStart"/>
      <w:r w:rsidRPr="00C3298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sound(</w:t>
      </w:r>
      <w:proofErr w:type="gramEnd"/>
      <w:r w:rsidRPr="00C3298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) method to make a specific sound for each animal</w:t>
      </w:r>
    </w:p>
    <w:p w14:paraId="12F18705" w14:textId="77777777" w:rsidR="00C3298E" w:rsidRPr="00C3298E" w:rsidRDefault="00C3298E" w:rsidP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56D57D18" w14:textId="77777777" w:rsidR="00C3298E" w:rsidRPr="00C3298E" w:rsidRDefault="00C3298E" w:rsidP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C3298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Program:</w:t>
      </w:r>
    </w:p>
    <w:p w14:paraId="76AD3B13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abstract class Animal {</w:t>
      </w:r>
    </w:p>
    <w:p w14:paraId="6EC03DE9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</w:t>
      </w:r>
    </w:p>
    <w:p w14:paraId="60141724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public abstract void </w:t>
      </w:r>
      <w:proofErr w:type="gramStart"/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sound(</w:t>
      </w:r>
      <w:proofErr w:type="gramEnd"/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);</w:t>
      </w:r>
    </w:p>
    <w:p w14:paraId="7DC8B7E3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}</w:t>
      </w:r>
    </w:p>
    <w:p w14:paraId="18436A51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6D5259CC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0B4BE60B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class Lion extends Animal {</w:t>
      </w:r>
    </w:p>
    <w:p w14:paraId="79C4DC14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</w:t>
      </w:r>
    </w:p>
    <w:p w14:paraId="103BF24A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</w:t>
      </w:r>
    </w:p>
    <w:p w14:paraId="66CAC0A5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public void </w:t>
      </w:r>
      <w:proofErr w:type="gramStart"/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sound(</w:t>
      </w:r>
      <w:proofErr w:type="gramEnd"/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) {</w:t>
      </w:r>
    </w:p>
    <w:p w14:paraId="0B4D69E3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</w:t>
      </w:r>
      <w:proofErr w:type="spellStart"/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System.out.println</w:t>
      </w:r>
      <w:proofErr w:type="spellEnd"/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("Lion: Roar!");</w:t>
      </w:r>
    </w:p>
    <w:p w14:paraId="33E3EB2E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}</w:t>
      </w:r>
    </w:p>
    <w:p w14:paraId="49C202A7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}</w:t>
      </w:r>
    </w:p>
    <w:p w14:paraId="32EC8A53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37835AD5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45407E90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class Tiger extends Animal {</w:t>
      </w:r>
    </w:p>
    <w:p w14:paraId="56442457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</w:t>
      </w:r>
    </w:p>
    <w:p w14:paraId="0F330922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</w:t>
      </w:r>
    </w:p>
    <w:p w14:paraId="33F20391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public void </w:t>
      </w:r>
      <w:proofErr w:type="gramStart"/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sound(</w:t>
      </w:r>
      <w:proofErr w:type="gramEnd"/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) {</w:t>
      </w:r>
    </w:p>
    <w:p w14:paraId="667F9D93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</w:t>
      </w:r>
      <w:proofErr w:type="spellStart"/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System.out.println</w:t>
      </w:r>
      <w:proofErr w:type="spellEnd"/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("Tiger: Growl!");</w:t>
      </w:r>
    </w:p>
    <w:p w14:paraId="48CD10AE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}</w:t>
      </w:r>
    </w:p>
    <w:p w14:paraId="7E05BBD9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}</w:t>
      </w:r>
    </w:p>
    <w:p w14:paraId="3D046F77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6E34F6FA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00F3D15B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public class </w:t>
      </w:r>
      <w:proofErr w:type="spellStart"/>
      <w:proofErr w:type="gramStart"/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waain</w:t>
      </w:r>
      <w:proofErr w:type="spellEnd"/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{</w:t>
      </w:r>
      <w:proofErr w:type="gramEnd"/>
    </w:p>
    <w:p w14:paraId="24B33F57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public static void </w:t>
      </w:r>
      <w:proofErr w:type="gramStart"/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main(String[</w:t>
      </w:r>
      <w:proofErr w:type="gramEnd"/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] </w:t>
      </w:r>
      <w:proofErr w:type="spellStart"/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args</w:t>
      </w:r>
      <w:proofErr w:type="spellEnd"/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) {</w:t>
      </w:r>
    </w:p>
    <w:p w14:paraId="0B91B7B0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</w:t>
      </w:r>
    </w:p>
    <w:p w14:paraId="70409A10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Animal lion = new </w:t>
      </w:r>
      <w:proofErr w:type="gramStart"/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Lion(</w:t>
      </w:r>
      <w:proofErr w:type="gramEnd"/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);</w:t>
      </w:r>
    </w:p>
    <w:p w14:paraId="79634611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Animal tiger = new </w:t>
      </w:r>
      <w:proofErr w:type="gramStart"/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Tiger(</w:t>
      </w:r>
      <w:proofErr w:type="gramEnd"/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);</w:t>
      </w:r>
    </w:p>
    <w:p w14:paraId="7083F222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10ECFB37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</w:t>
      </w:r>
    </w:p>
    <w:p w14:paraId="6E6E2001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lion.sound</w:t>
      </w:r>
      <w:proofErr w:type="spellEnd"/>
      <w:proofErr w:type="gramEnd"/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();</w:t>
      </w:r>
    </w:p>
    <w:p w14:paraId="11CEBAF4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tiger.sound</w:t>
      </w:r>
      <w:proofErr w:type="spellEnd"/>
      <w:proofErr w:type="gramEnd"/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();</w:t>
      </w:r>
    </w:p>
    <w:p w14:paraId="42E6EE65" w14:textId="77777777" w:rsidR="007423CE" w:rsidRPr="007423C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}</w:t>
      </w:r>
    </w:p>
    <w:p w14:paraId="6F16B4DE" w14:textId="305464AC" w:rsidR="00C3298E" w:rsidRPr="00C3298E" w:rsidRDefault="007423CE" w:rsidP="007423C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7423C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}</w:t>
      </w:r>
    </w:p>
    <w:p w14:paraId="0EBC7FDC" w14:textId="7BFDBE33" w:rsidR="00C3298E" w:rsidRDefault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>
        <w:rPr>
          <w:rFonts w:ascii="Arial Rounded MT Bold" w:eastAsia="SimSun" w:hAnsi="Arial Rounded MT Bold" w:cs="Arial Rounded MT Bold"/>
          <w:b/>
          <w:bCs/>
          <w:sz w:val="32"/>
          <w:szCs w:val="32"/>
        </w:rPr>
        <w:t>Class diagram:</w:t>
      </w:r>
    </w:p>
    <w:p w14:paraId="71F6CB78" w14:textId="3AE38854" w:rsidR="00C3298E" w:rsidRDefault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>
        <w:rPr>
          <w:noProof/>
          <w14:ligatures w14:val="none"/>
        </w:rPr>
        <w:drawing>
          <wp:inline distT="0" distB="0" distL="0" distR="0" wp14:anchorId="45F1D163" wp14:editId="68FA98C1">
            <wp:extent cx="3752850" cy="2981325"/>
            <wp:effectExtent l="0" t="0" r="0" b="9525"/>
            <wp:docPr id="84050248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02487" name="Picture 34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C9DCD" w14:textId="77777777" w:rsidR="00C3298E" w:rsidRDefault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52C7A899" w14:textId="77777777" w:rsidR="00C3298E" w:rsidRDefault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04827322" w14:textId="77777777" w:rsidR="00C3298E" w:rsidRDefault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3D1289ED" w14:textId="77777777" w:rsidR="00C3298E" w:rsidRDefault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03BBDD6F" w14:textId="77777777" w:rsidR="00C3298E" w:rsidRDefault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501892CE" w14:textId="77777777" w:rsidR="00C3298E" w:rsidRDefault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4B9E28FD" w14:textId="77777777" w:rsidR="00C3298E" w:rsidRPr="00C3298E" w:rsidRDefault="00C3298E" w:rsidP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C3298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Output:</w:t>
      </w:r>
    </w:p>
    <w:p w14:paraId="166C2098" w14:textId="66D68223" w:rsidR="006F3244" w:rsidRPr="006F3244" w:rsidRDefault="006F3244" w:rsidP="006F3244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6F3244">
        <w:rPr>
          <w:rFonts w:ascii="Arial Rounded MT Bold" w:eastAsia="SimSun" w:hAnsi="Arial Rounded MT Bold" w:cs="Arial Rounded MT Bold"/>
          <w:b/>
          <w:bCs/>
          <w:sz w:val="32"/>
          <w:szCs w:val="32"/>
        </w:rPr>
        <w:drawing>
          <wp:inline distT="0" distB="0" distL="0" distR="0" wp14:anchorId="2200DEB2" wp14:editId="2E114024">
            <wp:extent cx="5494020" cy="1104900"/>
            <wp:effectExtent l="0" t="0" r="0" b="0"/>
            <wp:docPr id="13991165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9CA28" w14:textId="77777777" w:rsidR="00C3298E" w:rsidRPr="00C3298E" w:rsidRDefault="00C3298E" w:rsidP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0BCD5EF0" w14:textId="77777777" w:rsidR="00C3298E" w:rsidRPr="00C3298E" w:rsidRDefault="00C3298E" w:rsidP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C3298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22"/>
        <w:gridCol w:w="3469"/>
        <w:gridCol w:w="3469"/>
      </w:tblGrid>
      <w:tr w:rsidR="00C3298E" w:rsidRPr="00C3298E" w14:paraId="5EA40B87" w14:textId="77777777" w:rsidTr="00C3298E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FE125" w14:textId="77777777" w:rsidR="00C3298E" w:rsidRPr="00C3298E" w:rsidRDefault="00C3298E" w:rsidP="00C3298E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 w:rsidRPr="00C3298E"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D3EFB" w14:textId="77777777" w:rsidR="00C3298E" w:rsidRPr="00C3298E" w:rsidRDefault="00C3298E" w:rsidP="00C3298E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 w:rsidRPr="00C3298E"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5E44C" w14:textId="77777777" w:rsidR="00C3298E" w:rsidRPr="00C3298E" w:rsidRDefault="00C3298E" w:rsidP="00C3298E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 w:rsidRPr="00C3298E"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  <w:t>Reason</w:t>
            </w:r>
          </w:p>
        </w:tc>
      </w:tr>
      <w:tr w:rsidR="00C3298E" w:rsidRPr="00C3298E" w14:paraId="0B895C70" w14:textId="77777777" w:rsidTr="00C3298E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B24AA" w14:textId="77777777" w:rsidR="00C3298E" w:rsidRPr="00C3298E" w:rsidRDefault="00C3298E" w:rsidP="00C3298E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 w:rsidRPr="00C3298E"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A79CF" w14:textId="77777777" w:rsidR="00C3298E" w:rsidRPr="00C3298E" w:rsidRDefault="00C3298E" w:rsidP="00C3298E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 w:rsidRPr="00C3298E"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FAAD4" w14:textId="77777777" w:rsidR="00C3298E" w:rsidRPr="00C3298E" w:rsidRDefault="00C3298E" w:rsidP="00C3298E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 w:rsidRPr="00C3298E"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  <w:lang w:val="en-US"/>
              </w:rPr>
              <w:t>We cannot pass the values inside constructor without setting them first</w:t>
            </w:r>
          </w:p>
        </w:tc>
      </w:tr>
      <w:tr w:rsidR="00C3298E" w:rsidRPr="00C3298E" w14:paraId="1584F2F6" w14:textId="77777777" w:rsidTr="00C3298E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BF65D" w14:textId="77777777" w:rsidR="00C3298E" w:rsidRPr="00C3298E" w:rsidRDefault="00C3298E" w:rsidP="00C3298E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 w:rsidRPr="00C3298E"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71C6B" w14:textId="77777777" w:rsidR="00C3298E" w:rsidRPr="00C3298E" w:rsidRDefault="00C3298E" w:rsidP="00C3298E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 w:rsidRPr="00C3298E"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A3A21" w14:textId="77777777" w:rsidR="00C3298E" w:rsidRPr="00C3298E" w:rsidRDefault="00C3298E" w:rsidP="00C3298E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 w:rsidRPr="00C3298E"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  <w:lang w:val="en-US"/>
              </w:rPr>
              <w:t xml:space="preserve">Ending the class and main method is required </w:t>
            </w:r>
          </w:p>
        </w:tc>
      </w:tr>
    </w:tbl>
    <w:p w14:paraId="6B258743" w14:textId="77777777" w:rsidR="00C3298E" w:rsidRDefault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3568B048" w14:textId="77777777" w:rsidR="00C3298E" w:rsidRDefault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7C20A632" w14:textId="77777777" w:rsidR="00C3298E" w:rsidRDefault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6673E3B0" w14:textId="77777777" w:rsidR="00C3298E" w:rsidRDefault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2C84F9A4" w14:textId="77777777" w:rsidR="00C3298E" w:rsidRDefault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6A7C72EF" w14:textId="77777777" w:rsidR="00C3298E" w:rsidRDefault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4045A00A" w14:textId="77777777" w:rsidR="00C3298E" w:rsidRDefault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4F83BB0D" w14:textId="7C8DB071" w:rsidR="00C3298E" w:rsidRDefault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>
        <w:rPr>
          <w:rFonts w:ascii="Arial Rounded MT Bold" w:eastAsia="SimSun" w:hAnsi="Arial Rounded MT Bold" w:cs="Arial Rounded MT Bold"/>
          <w:b/>
          <w:bCs/>
          <w:sz w:val="32"/>
          <w:szCs w:val="32"/>
        </w:rPr>
        <w:t>Program-2:</w:t>
      </w:r>
    </w:p>
    <w:p w14:paraId="549B0841" w14:textId="77777777" w:rsidR="00C3298E" w:rsidRDefault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02C154D3" w14:textId="461D11E1" w:rsidR="00C3298E" w:rsidRPr="00C3298E" w:rsidRDefault="00C3298E" w:rsidP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C3298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Write a java program to create an abstract class Shape3D with an abstract methods </w:t>
      </w:r>
      <w:proofErr w:type="spellStart"/>
      <w:r w:rsidRPr="00C3298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Calculate_</w:t>
      </w:r>
      <w:proofErr w:type="gramStart"/>
      <w:r w:rsidRPr="00C3298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volume</w:t>
      </w:r>
      <w:proofErr w:type="spellEnd"/>
      <w:r w:rsidRPr="00C3298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</w:t>
      </w:r>
      <w:proofErr w:type="gramEnd"/>
      <w:r w:rsidRPr="00C3298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) and </w:t>
      </w:r>
      <w:proofErr w:type="spellStart"/>
      <w:r w:rsidRPr="00C3298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Calculate_Surface_</w:t>
      </w:r>
      <w:proofErr w:type="gramStart"/>
      <w:r w:rsidRPr="00C3298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area.Create</w:t>
      </w:r>
      <w:proofErr w:type="spellEnd"/>
      <w:proofErr w:type="gramEnd"/>
      <w:r w:rsidRPr="00C3298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Subclass Sphere and Cube extends the Shape3D class and implement the respective methods to calculate the volume and </w:t>
      </w:r>
      <w:proofErr w:type="spellStart"/>
      <w:r w:rsidRPr="00C3298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surface_area</w:t>
      </w:r>
      <w:proofErr w:type="spellEnd"/>
      <w:r w:rsidRPr="00C3298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of each shape.</w:t>
      </w:r>
    </w:p>
    <w:p w14:paraId="4DDFC738" w14:textId="77777777" w:rsidR="00C3298E" w:rsidRPr="00C3298E" w:rsidRDefault="00C3298E" w:rsidP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1CEA7B67" w14:textId="77777777" w:rsidR="00C3298E" w:rsidRPr="00C3298E" w:rsidRDefault="00C3298E" w:rsidP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C3298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Program:</w:t>
      </w:r>
    </w:p>
    <w:p w14:paraId="6A8CD08B" w14:textId="77777777" w:rsidR="00C3298E" w:rsidRPr="00C3298E" w:rsidRDefault="00C3298E" w:rsidP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250DD28E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abstract class Shape3D {</w:t>
      </w:r>
    </w:p>
    <w:p w14:paraId="1E534B5C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public abstract void </w:t>
      </w:r>
      <w:proofErr w:type="spell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calculate_</w:t>
      </w:r>
      <w:proofErr w:type="gram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volume</w:t>
      </w:r>
      <w:proofErr w:type="spell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</w:t>
      </w:r>
      <w:proofErr w:type="gram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);</w:t>
      </w:r>
    </w:p>
    <w:p w14:paraId="7C7EBD9E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public abstract void </w:t>
      </w:r>
      <w:proofErr w:type="spell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calculate_surf_</w:t>
      </w:r>
      <w:proofErr w:type="gram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a</w:t>
      </w:r>
      <w:proofErr w:type="spell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</w:t>
      </w:r>
      <w:proofErr w:type="gram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);</w:t>
      </w:r>
    </w:p>
    <w:p w14:paraId="253D5541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}</w:t>
      </w:r>
    </w:p>
    <w:p w14:paraId="3CFC6605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39E2ABA1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47DF02D9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lastRenderedPageBreak/>
        <w:t>class Sphere extends Shape3D {</w:t>
      </w:r>
    </w:p>
    <w:p w14:paraId="517D23FC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private double radius;</w:t>
      </w:r>
    </w:p>
    <w:p w14:paraId="48DA5CA1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7C205D68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</w:t>
      </w:r>
    </w:p>
    <w:p w14:paraId="00AC6595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public </w:t>
      </w:r>
      <w:proofErr w:type="gram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Sphere(</w:t>
      </w:r>
      <w:proofErr w:type="gram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double radius) {</w:t>
      </w:r>
    </w:p>
    <w:p w14:paraId="70C1AFE9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this.radius</w:t>
      </w:r>
      <w:proofErr w:type="spellEnd"/>
      <w:proofErr w:type="gram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= radius;</w:t>
      </w:r>
    </w:p>
    <w:p w14:paraId="518672FC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}</w:t>
      </w:r>
    </w:p>
    <w:p w14:paraId="2DF5FDCC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51164331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@Override</w:t>
      </w:r>
    </w:p>
    <w:p w14:paraId="5E1C7E99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public void </w:t>
      </w:r>
      <w:proofErr w:type="spell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calculate_surf_</w:t>
      </w:r>
      <w:proofErr w:type="gram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a</w:t>
      </w:r>
      <w:proofErr w:type="spell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</w:t>
      </w:r>
      <w:proofErr w:type="gram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) {</w:t>
      </w:r>
    </w:p>
    <w:p w14:paraId="06319E95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double </w:t>
      </w:r>
      <w:proofErr w:type="spell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surfaceArea</w:t>
      </w:r>
      <w:proofErr w:type="spell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= 4 * </w:t>
      </w:r>
      <w:proofErr w:type="spell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Math.PI</w:t>
      </w:r>
      <w:proofErr w:type="spell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* </w:t>
      </w:r>
      <w:proofErr w:type="spellStart"/>
      <w:proofErr w:type="gram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Math.pow</w:t>
      </w:r>
      <w:proofErr w:type="spell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</w:t>
      </w:r>
      <w:proofErr w:type="gram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radius, 2);</w:t>
      </w:r>
    </w:p>
    <w:p w14:paraId="389D7C4B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</w:t>
      </w:r>
      <w:proofErr w:type="spell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System.out.printf</w:t>
      </w:r>
      <w:proofErr w:type="spell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("Surface Area of Sphere: %.2f%n", </w:t>
      </w:r>
      <w:proofErr w:type="spell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surfaceArea</w:t>
      </w:r>
      <w:proofErr w:type="spell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);</w:t>
      </w:r>
    </w:p>
    <w:p w14:paraId="0CB60BA3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}</w:t>
      </w:r>
    </w:p>
    <w:p w14:paraId="3EE91D25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100FDF5F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@Override</w:t>
      </w:r>
    </w:p>
    <w:p w14:paraId="4BF90B90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public void </w:t>
      </w:r>
      <w:proofErr w:type="spell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calculate_</w:t>
      </w:r>
      <w:proofErr w:type="gram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volume</w:t>
      </w:r>
      <w:proofErr w:type="spell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</w:t>
      </w:r>
      <w:proofErr w:type="gram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) {</w:t>
      </w:r>
    </w:p>
    <w:p w14:paraId="2C3D7B2A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double volume = (4.0 / 3) * </w:t>
      </w:r>
      <w:proofErr w:type="spell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Math.PI</w:t>
      </w:r>
      <w:proofErr w:type="spell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* </w:t>
      </w:r>
      <w:proofErr w:type="spellStart"/>
      <w:proofErr w:type="gram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Math.pow</w:t>
      </w:r>
      <w:proofErr w:type="spell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</w:t>
      </w:r>
      <w:proofErr w:type="gram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radius, 3);</w:t>
      </w:r>
    </w:p>
    <w:p w14:paraId="4DAACAA8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</w:t>
      </w:r>
      <w:proofErr w:type="spell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System.out.printf</w:t>
      </w:r>
      <w:proofErr w:type="spell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("Volume of Sphere: %.2f%n", volume);</w:t>
      </w:r>
    </w:p>
    <w:p w14:paraId="2C2D650D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}</w:t>
      </w:r>
    </w:p>
    <w:p w14:paraId="648A6B47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}</w:t>
      </w:r>
    </w:p>
    <w:p w14:paraId="2D426E8B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6897859D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17EDBDF1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class Cube extends Shape3D {</w:t>
      </w:r>
    </w:p>
    <w:p w14:paraId="169C7B3A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private double side;</w:t>
      </w:r>
    </w:p>
    <w:p w14:paraId="0C302E26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2F67259F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</w:t>
      </w:r>
    </w:p>
    <w:p w14:paraId="231B18FC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public </w:t>
      </w:r>
      <w:proofErr w:type="gram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Cube(</w:t>
      </w:r>
      <w:proofErr w:type="gram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double side) {</w:t>
      </w:r>
    </w:p>
    <w:p w14:paraId="619A3551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this.side</w:t>
      </w:r>
      <w:proofErr w:type="spellEnd"/>
      <w:proofErr w:type="gram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= side;</w:t>
      </w:r>
    </w:p>
    <w:p w14:paraId="73FC3FFC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}</w:t>
      </w:r>
    </w:p>
    <w:p w14:paraId="2F2FA567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51E927D3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78A9A776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1F8A4398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@Override</w:t>
      </w:r>
    </w:p>
    <w:p w14:paraId="164FDD16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public void </w:t>
      </w:r>
      <w:proofErr w:type="spell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calculate_surf_</w:t>
      </w:r>
      <w:proofErr w:type="gram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a</w:t>
      </w:r>
      <w:proofErr w:type="spell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</w:t>
      </w:r>
      <w:proofErr w:type="gram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) {</w:t>
      </w:r>
    </w:p>
    <w:p w14:paraId="10E157AE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double </w:t>
      </w:r>
      <w:proofErr w:type="spell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surfaceArea</w:t>
      </w:r>
      <w:proofErr w:type="spell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= 6 * </w:t>
      </w:r>
      <w:proofErr w:type="spellStart"/>
      <w:proofErr w:type="gram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Math.pow</w:t>
      </w:r>
      <w:proofErr w:type="spell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</w:t>
      </w:r>
      <w:proofErr w:type="gram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side, 3);</w:t>
      </w:r>
    </w:p>
    <w:p w14:paraId="2FED7B04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</w:t>
      </w:r>
      <w:proofErr w:type="spell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System.out.printf</w:t>
      </w:r>
      <w:proofErr w:type="spell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("Surface Area of Cube: %.2f%n", </w:t>
      </w:r>
      <w:proofErr w:type="spell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surfaceArea</w:t>
      </w:r>
      <w:proofErr w:type="spell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);</w:t>
      </w:r>
    </w:p>
    <w:p w14:paraId="449502E6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}</w:t>
      </w:r>
    </w:p>
    <w:p w14:paraId="239CFF1C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58F38892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lastRenderedPageBreak/>
        <w:t xml:space="preserve">    @Override</w:t>
      </w:r>
    </w:p>
    <w:p w14:paraId="11CB3A1C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public void </w:t>
      </w:r>
      <w:proofErr w:type="spell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calculate_</w:t>
      </w:r>
      <w:proofErr w:type="gram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volume</w:t>
      </w:r>
      <w:proofErr w:type="spell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</w:t>
      </w:r>
      <w:proofErr w:type="gram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) {</w:t>
      </w:r>
    </w:p>
    <w:p w14:paraId="3C80FB52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double volume = </w:t>
      </w:r>
      <w:proofErr w:type="spellStart"/>
      <w:proofErr w:type="gram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Math.pow</w:t>
      </w:r>
      <w:proofErr w:type="spell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</w:t>
      </w:r>
      <w:proofErr w:type="gram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side, 4);</w:t>
      </w:r>
    </w:p>
    <w:p w14:paraId="3B3646A4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</w:t>
      </w:r>
      <w:proofErr w:type="spell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System.out.printf</w:t>
      </w:r>
      <w:proofErr w:type="spell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("Volume of Cube: %.2f%n", volume);</w:t>
      </w:r>
    </w:p>
    <w:p w14:paraId="2C40D0DB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}</w:t>
      </w:r>
    </w:p>
    <w:p w14:paraId="4D991BC7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}</w:t>
      </w:r>
    </w:p>
    <w:p w14:paraId="05CB804E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6B05F019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5DD8DF06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public class </w:t>
      </w:r>
      <w:proofErr w:type="spell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oaain</w:t>
      </w:r>
      <w:proofErr w:type="spell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{</w:t>
      </w:r>
    </w:p>
    <w:p w14:paraId="63F0D167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public static void </w:t>
      </w:r>
      <w:proofErr w:type="gram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main(String[</w:t>
      </w:r>
      <w:proofErr w:type="gram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] </w:t>
      </w:r>
      <w:proofErr w:type="spell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args</w:t>
      </w:r>
      <w:proofErr w:type="spell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) {</w:t>
      </w:r>
    </w:p>
    <w:p w14:paraId="289E4FA9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</w:t>
      </w:r>
    </w:p>
    <w:p w14:paraId="5C62C7CE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Shape3D sphere = new </w:t>
      </w:r>
      <w:proofErr w:type="gram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Sphere(</w:t>
      </w:r>
      <w:proofErr w:type="gram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6); </w:t>
      </w:r>
    </w:p>
    <w:p w14:paraId="549819A1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Shape3D cube = new </w:t>
      </w:r>
      <w:proofErr w:type="gram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Cube(</w:t>
      </w:r>
      <w:proofErr w:type="gram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4);      </w:t>
      </w:r>
    </w:p>
    <w:p w14:paraId="6A1C0FA0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51905AAB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</w:t>
      </w:r>
    </w:p>
    <w:p w14:paraId="29F34164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sphere.calculate</w:t>
      </w:r>
      <w:proofErr w:type="gram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_surf_</w:t>
      </w:r>
      <w:proofErr w:type="gram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a</w:t>
      </w:r>
      <w:proofErr w:type="spell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</w:t>
      </w:r>
      <w:proofErr w:type="gram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);</w:t>
      </w:r>
    </w:p>
    <w:p w14:paraId="7420690D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sphere.calculate</w:t>
      </w:r>
      <w:proofErr w:type="gram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_</w:t>
      </w:r>
      <w:proofErr w:type="gram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volume</w:t>
      </w:r>
      <w:proofErr w:type="spell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</w:t>
      </w:r>
      <w:proofErr w:type="gram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);</w:t>
      </w:r>
    </w:p>
    <w:p w14:paraId="1A6AFBC1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1548E179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</w:t>
      </w:r>
    </w:p>
    <w:p w14:paraId="27FEA7F0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cube.calculate</w:t>
      </w:r>
      <w:proofErr w:type="gram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_surf_</w:t>
      </w:r>
      <w:proofErr w:type="gram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a</w:t>
      </w:r>
      <w:proofErr w:type="spell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</w:t>
      </w:r>
      <w:proofErr w:type="gram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);</w:t>
      </w:r>
    </w:p>
    <w:p w14:paraId="6F7D78E1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cube.calculate</w:t>
      </w:r>
      <w:proofErr w:type="gram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_</w:t>
      </w:r>
      <w:proofErr w:type="gramStart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volume</w:t>
      </w:r>
      <w:proofErr w:type="spell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</w:t>
      </w:r>
      <w:proofErr w:type="gramEnd"/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);</w:t>
      </w:r>
    </w:p>
    <w:p w14:paraId="3B932FA6" w14:textId="77777777" w:rsidR="00DB75DC" w:rsidRPr="00DB75DC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}</w:t>
      </w:r>
    </w:p>
    <w:p w14:paraId="2755B734" w14:textId="1897B9F7" w:rsidR="00C3298E" w:rsidRDefault="00DB75DC" w:rsidP="00DB75DC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B75DC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}</w:t>
      </w:r>
    </w:p>
    <w:p w14:paraId="72072296" w14:textId="26A641A7" w:rsidR="00C3298E" w:rsidRDefault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>
        <w:rPr>
          <w:rFonts w:ascii="Arial Rounded MT Bold" w:eastAsia="SimSun" w:hAnsi="Arial Rounded MT Bold" w:cs="Arial Rounded MT Bold"/>
          <w:b/>
          <w:bCs/>
          <w:sz w:val="32"/>
          <w:szCs w:val="32"/>
        </w:rPr>
        <w:t>Class diagram:</w:t>
      </w:r>
    </w:p>
    <w:p w14:paraId="2AA62D0D" w14:textId="09C78DC9" w:rsidR="00C3298E" w:rsidRDefault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>
        <w:rPr>
          <w:noProof/>
          <w14:ligatures w14:val="none"/>
        </w:rPr>
        <w:drawing>
          <wp:inline distT="0" distB="0" distL="0" distR="0" wp14:anchorId="4796FF22" wp14:editId="06C68E27">
            <wp:extent cx="4237990" cy="3728720"/>
            <wp:effectExtent l="0" t="0" r="0" b="5080"/>
            <wp:docPr id="17154025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02568" name="Picture 28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08A21" w14:textId="77777777" w:rsidR="00C3298E" w:rsidRDefault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30A7DBA0" w14:textId="77777777" w:rsidR="00C3298E" w:rsidRDefault="00C3298E" w:rsidP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C3298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Output:</w:t>
      </w:r>
    </w:p>
    <w:p w14:paraId="1CAD3E80" w14:textId="43C4D288" w:rsidR="00856B20" w:rsidRPr="00856B20" w:rsidRDefault="00856B20" w:rsidP="00856B20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856B20">
        <w:rPr>
          <w:rFonts w:ascii="Arial Rounded MT Bold" w:eastAsia="SimSun" w:hAnsi="Arial Rounded MT Bold" w:cs="Arial Rounded MT Bold"/>
          <w:b/>
          <w:bCs/>
          <w:sz w:val="32"/>
          <w:szCs w:val="32"/>
        </w:rPr>
        <w:drawing>
          <wp:inline distT="0" distB="0" distL="0" distR="0" wp14:anchorId="3C477701" wp14:editId="00AE8F87">
            <wp:extent cx="5425440" cy="1409700"/>
            <wp:effectExtent l="0" t="0" r="3810" b="0"/>
            <wp:docPr id="1799982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8696A" w14:textId="77777777" w:rsidR="00856B20" w:rsidRPr="00C3298E" w:rsidRDefault="00856B20" w:rsidP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4CC239CE" w14:textId="77777777" w:rsidR="00C3298E" w:rsidRPr="00C3298E" w:rsidRDefault="00C3298E" w:rsidP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C3298E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22"/>
        <w:gridCol w:w="3469"/>
        <w:gridCol w:w="3469"/>
      </w:tblGrid>
      <w:tr w:rsidR="00C3298E" w:rsidRPr="00C3298E" w14:paraId="1998ED3C" w14:textId="77777777" w:rsidTr="00C3298E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069B4" w14:textId="77777777" w:rsidR="00C3298E" w:rsidRPr="00C3298E" w:rsidRDefault="00C3298E" w:rsidP="00C3298E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 w:rsidRPr="00C3298E"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3FE60" w14:textId="77777777" w:rsidR="00C3298E" w:rsidRPr="00C3298E" w:rsidRDefault="00C3298E" w:rsidP="00C3298E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 w:rsidRPr="00C3298E"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2767F" w14:textId="77777777" w:rsidR="00C3298E" w:rsidRPr="00C3298E" w:rsidRDefault="00C3298E" w:rsidP="00C3298E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 w:rsidRPr="00C3298E"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  <w:t>Reason</w:t>
            </w:r>
          </w:p>
        </w:tc>
      </w:tr>
      <w:tr w:rsidR="00C3298E" w:rsidRPr="00C3298E" w14:paraId="0E4F12E1" w14:textId="77777777" w:rsidTr="00C3298E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1DD75" w14:textId="77777777" w:rsidR="00C3298E" w:rsidRPr="00C3298E" w:rsidRDefault="00C3298E" w:rsidP="00C3298E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 w:rsidRPr="00C3298E"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99000" w14:textId="77777777" w:rsidR="00C3298E" w:rsidRPr="00C3298E" w:rsidRDefault="00C3298E" w:rsidP="00C3298E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 w:rsidRPr="00C3298E"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5EFD8" w14:textId="77777777" w:rsidR="00C3298E" w:rsidRPr="00C3298E" w:rsidRDefault="00C3298E" w:rsidP="00C3298E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 w:rsidRPr="00C3298E"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  <w:lang w:val="en-US"/>
              </w:rPr>
              <w:t>We cannot pass the values inside constructor without setting them first</w:t>
            </w:r>
          </w:p>
        </w:tc>
      </w:tr>
      <w:tr w:rsidR="00C3298E" w:rsidRPr="00C3298E" w14:paraId="2C7A7278" w14:textId="77777777" w:rsidTr="00C3298E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408B3" w14:textId="77777777" w:rsidR="00C3298E" w:rsidRPr="00C3298E" w:rsidRDefault="00C3298E" w:rsidP="00C3298E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 w:rsidRPr="00C3298E"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E6F06" w14:textId="77777777" w:rsidR="00C3298E" w:rsidRPr="00C3298E" w:rsidRDefault="00C3298E" w:rsidP="00C3298E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 w:rsidRPr="00C3298E"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63BA1" w14:textId="77777777" w:rsidR="00C3298E" w:rsidRPr="00C3298E" w:rsidRDefault="00C3298E" w:rsidP="00C3298E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 w:rsidRPr="00C3298E"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  <w:lang w:val="en-US"/>
              </w:rPr>
              <w:t xml:space="preserve">Ending the class and main method is required </w:t>
            </w:r>
          </w:p>
        </w:tc>
      </w:tr>
    </w:tbl>
    <w:p w14:paraId="6FEA493F" w14:textId="77777777" w:rsidR="00C3298E" w:rsidRDefault="00C3298E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5FA5B8A3" w14:textId="77777777" w:rsidR="00C17865" w:rsidRDefault="00C17865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3E43B4C8" w14:textId="77777777" w:rsidR="00C17865" w:rsidRDefault="00C17865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7F50FE88" w14:textId="77777777" w:rsidR="00C17865" w:rsidRDefault="00C17865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5EF5DB2D" w14:textId="77777777" w:rsidR="00C17865" w:rsidRPr="00C17865" w:rsidRDefault="00C17865" w:rsidP="00C17865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C17865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3</w:t>
      </w:r>
      <w:proofErr w:type="gramStart"/>
      <w:r w:rsidRPr="00C17865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Q)Write</w:t>
      </w:r>
      <w:proofErr w:type="gramEnd"/>
      <w:r w:rsidRPr="00C17865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a java program using an abstract class to define a method for pattern printing</w:t>
      </w:r>
    </w:p>
    <w:p w14:paraId="18E6344D" w14:textId="77777777" w:rsidR="00C17865" w:rsidRPr="00C17865" w:rsidRDefault="00C17865" w:rsidP="00C17865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5271377A" w14:textId="77777777" w:rsidR="00C17865" w:rsidRPr="00C17865" w:rsidRDefault="00C17865" w:rsidP="00C17865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C17865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--&gt;create an abstract class named </w:t>
      </w:r>
      <w:proofErr w:type="spellStart"/>
      <w:r w:rsidRPr="00C17865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patternprinting</w:t>
      </w:r>
      <w:proofErr w:type="spellEnd"/>
      <w:r w:rsidRPr="00C17865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with an abstract method print pattern (int n) and a concrete method to display the pattern title</w:t>
      </w:r>
    </w:p>
    <w:p w14:paraId="5C6A246D" w14:textId="77777777" w:rsidR="00C17865" w:rsidRPr="00C17865" w:rsidRDefault="00C17865" w:rsidP="00C17865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C17865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--&gt;</w:t>
      </w:r>
      <w:proofErr w:type="spellStart"/>
      <w:r w:rsidRPr="00C17865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impletment</w:t>
      </w:r>
      <w:proofErr w:type="spellEnd"/>
      <w:r w:rsidRPr="00C17865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two sub classes</w:t>
      </w:r>
    </w:p>
    <w:p w14:paraId="6F045305" w14:textId="77777777" w:rsidR="00C17865" w:rsidRPr="00C17865" w:rsidRDefault="00C17865" w:rsidP="00C17865">
      <w:pPr>
        <w:numPr>
          <w:ilvl w:val="0"/>
          <w:numId w:val="13"/>
        </w:numPr>
        <w:tabs>
          <w:tab w:val="clear" w:pos="312"/>
        </w:tabs>
        <w:spacing w:after="0" w:line="240" w:lineRule="auto"/>
        <w:ind w:right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C17865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star pattern</w:t>
      </w:r>
    </w:p>
    <w:p w14:paraId="13F1D676" w14:textId="77777777" w:rsidR="00C17865" w:rsidRPr="00C17865" w:rsidRDefault="00C17865" w:rsidP="00C17865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C17865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Prints a </w:t>
      </w:r>
      <w:proofErr w:type="gramStart"/>
      <w:r w:rsidRPr="00C17865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right angled</w:t>
      </w:r>
      <w:proofErr w:type="gramEnd"/>
      <w:r w:rsidRPr="00C17865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triangle of stars</w:t>
      </w:r>
    </w:p>
    <w:p w14:paraId="3FBD3938" w14:textId="77777777" w:rsidR="00C17865" w:rsidRPr="00C17865" w:rsidRDefault="00C17865" w:rsidP="00C17865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5948F6B4" w14:textId="77777777" w:rsidR="00C17865" w:rsidRPr="00C17865" w:rsidRDefault="00C17865" w:rsidP="00C17865">
      <w:pPr>
        <w:numPr>
          <w:ilvl w:val="0"/>
          <w:numId w:val="13"/>
        </w:numPr>
        <w:tabs>
          <w:tab w:val="clear" w:pos="312"/>
        </w:tabs>
        <w:spacing w:after="0" w:line="240" w:lineRule="auto"/>
        <w:ind w:right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C17865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Number pattern </w:t>
      </w:r>
    </w:p>
    <w:p w14:paraId="5F2D3DAB" w14:textId="77777777" w:rsidR="00C17865" w:rsidRPr="00C17865" w:rsidRDefault="00C17865" w:rsidP="00C17865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C17865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Prints a </w:t>
      </w:r>
      <w:proofErr w:type="gramStart"/>
      <w:r w:rsidRPr="00C17865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right angled</w:t>
      </w:r>
      <w:proofErr w:type="gramEnd"/>
      <w:r w:rsidRPr="00C17865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triangle of increasing numbers</w:t>
      </w:r>
    </w:p>
    <w:p w14:paraId="65A3A0A3" w14:textId="77777777" w:rsidR="00C17865" w:rsidRPr="00C17865" w:rsidRDefault="00C17865" w:rsidP="00C17865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51566D0C" w14:textId="77777777" w:rsidR="00C17865" w:rsidRPr="00C17865" w:rsidRDefault="00C17865" w:rsidP="00C17865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C17865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--&gt;in the </w:t>
      </w:r>
      <w:proofErr w:type="gramStart"/>
      <w:r w:rsidRPr="00C17865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main(</w:t>
      </w:r>
      <w:proofErr w:type="gramEnd"/>
      <w:r w:rsidRPr="00C17865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)method create objects of both sub classes and print the patterns for a given number of rows</w:t>
      </w:r>
    </w:p>
    <w:p w14:paraId="7BA24B69" w14:textId="77777777" w:rsidR="00C17865" w:rsidRPr="00C17865" w:rsidRDefault="00C17865" w:rsidP="00C17865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1C33E41F" w14:textId="77777777" w:rsidR="00C17865" w:rsidRPr="00C17865" w:rsidRDefault="00C17865" w:rsidP="00C17865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C17865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Program:</w:t>
      </w:r>
    </w:p>
    <w:p w14:paraId="0DC33F2C" w14:textId="77777777" w:rsidR="00C17865" w:rsidRPr="00C17865" w:rsidRDefault="00C17865" w:rsidP="00C17865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435F0865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lastRenderedPageBreak/>
        <w:t xml:space="preserve">import </w:t>
      </w:r>
      <w:proofErr w:type="spellStart"/>
      <w:proofErr w:type="gram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java.util</w:t>
      </w:r>
      <w:proofErr w:type="gram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.Scanner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;</w:t>
      </w:r>
    </w:p>
    <w:p w14:paraId="2FD1D5FF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abstract class Pattern {</w:t>
      </w:r>
    </w:p>
    <w:p w14:paraId="200B602B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</w:t>
      </w:r>
    </w:p>
    <w:p w14:paraId="6F7524DD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public abstract void </w:t>
      </w:r>
      <w:proofErr w:type="spellStart"/>
      <w:proofErr w:type="gram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printPattern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</w:t>
      </w:r>
      <w:proofErr w:type="gram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int n);</w:t>
      </w:r>
    </w:p>
    <w:p w14:paraId="7C142AEB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}</w:t>
      </w:r>
    </w:p>
    <w:p w14:paraId="2CBF644C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457772E1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127EEF38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class </w:t>
      </w:r>
      <w:proofErr w:type="spell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RightTrianglePattern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extends Pattern {</w:t>
      </w:r>
    </w:p>
    <w:p w14:paraId="2AABE3C7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@Override</w:t>
      </w:r>
    </w:p>
    <w:p w14:paraId="1F4E181F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public void </w:t>
      </w:r>
      <w:proofErr w:type="spellStart"/>
      <w:proofErr w:type="gram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printPattern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</w:t>
      </w:r>
      <w:proofErr w:type="gram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int n) {</w:t>
      </w:r>
    </w:p>
    <w:p w14:paraId="1200140A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</w:t>
      </w:r>
      <w:proofErr w:type="spell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System.out.println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("Right Triangle Pattern:");</w:t>
      </w:r>
    </w:p>
    <w:p w14:paraId="280D6EA5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for (int </w:t>
      </w:r>
      <w:proofErr w:type="spell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i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= 1; </w:t>
      </w:r>
      <w:proofErr w:type="spell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i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&lt;= n; </w:t>
      </w:r>
      <w:proofErr w:type="spell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i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++) {</w:t>
      </w:r>
    </w:p>
    <w:p w14:paraId="265A6D76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    for (int j = 1; j &lt;= </w:t>
      </w:r>
      <w:proofErr w:type="spell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i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; </w:t>
      </w:r>
      <w:proofErr w:type="spell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j++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) {</w:t>
      </w:r>
    </w:p>
    <w:p w14:paraId="76260036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        </w:t>
      </w:r>
      <w:proofErr w:type="spell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System.out.print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("* ");</w:t>
      </w:r>
    </w:p>
    <w:p w14:paraId="2AE3083C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    }</w:t>
      </w:r>
    </w:p>
    <w:p w14:paraId="62BFBFEF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    </w:t>
      </w:r>
      <w:proofErr w:type="spell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System.out.println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();</w:t>
      </w:r>
    </w:p>
    <w:p w14:paraId="7133215E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}</w:t>
      </w:r>
    </w:p>
    <w:p w14:paraId="5194026B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}</w:t>
      </w:r>
    </w:p>
    <w:p w14:paraId="362D92AC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}</w:t>
      </w:r>
    </w:p>
    <w:p w14:paraId="0D60951F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4D45886C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7F8F7FFB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class </w:t>
      </w:r>
      <w:proofErr w:type="spell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NumberPattern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extends Pattern {</w:t>
      </w:r>
    </w:p>
    <w:p w14:paraId="3F2DBDD7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@Override</w:t>
      </w:r>
    </w:p>
    <w:p w14:paraId="58D8AC1C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public void </w:t>
      </w:r>
      <w:proofErr w:type="spellStart"/>
      <w:proofErr w:type="gram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printPattern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</w:t>
      </w:r>
      <w:proofErr w:type="gram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int n) {</w:t>
      </w:r>
    </w:p>
    <w:p w14:paraId="0B4F8132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</w:t>
      </w:r>
      <w:proofErr w:type="spell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System.out.println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("number pattern:");</w:t>
      </w:r>
    </w:p>
    <w:p w14:paraId="041C1889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for (int </w:t>
      </w:r>
      <w:proofErr w:type="spell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i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=1; </w:t>
      </w:r>
      <w:proofErr w:type="spell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i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&lt;= n; </w:t>
      </w:r>
      <w:proofErr w:type="spell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i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++) {</w:t>
      </w:r>
    </w:p>
    <w:p w14:paraId="44E5EA2E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    for (int j = 1; j &lt;= </w:t>
      </w:r>
      <w:proofErr w:type="spell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i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; </w:t>
      </w:r>
      <w:proofErr w:type="spell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j++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) {</w:t>
      </w:r>
    </w:p>
    <w:p w14:paraId="4355B935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        </w:t>
      </w:r>
      <w:proofErr w:type="spell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System.out.print</w:t>
      </w:r>
      <w:proofErr w:type="spellEnd"/>
      <w:proofErr w:type="gram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 j</w:t>
      </w:r>
      <w:proofErr w:type="gram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);</w:t>
      </w:r>
    </w:p>
    <w:p w14:paraId="4AAEFF91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    }</w:t>
      </w:r>
    </w:p>
    <w:p w14:paraId="368F4B4C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    </w:t>
      </w:r>
      <w:proofErr w:type="spell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System.out.println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();</w:t>
      </w:r>
    </w:p>
    <w:p w14:paraId="3248727C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}</w:t>
      </w:r>
    </w:p>
    <w:p w14:paraId="205CCAA7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}</w:t>
      </w:r>
    </w:p>
    <w:p w14:paraId="22D726B6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}</w:t>
      </w:r>
    </w:p>
    <w:p w14:paraId="32F4D6E1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75E44981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51E4DCE9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public class </w:t>
      </w:r>
      <w:proofErr w:type="spell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paain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{</w:t>
      </w:r>
    </w:p>
    <w:p w14:paraId="53FBCB02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public static void </w:t>
      </w:r>
      <w:proofErr w:type="gram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main(String[</w:t>
      </w:r>
      <w:proofErr w:type="gram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] </w:t>
      </w:r>
      <w:proofErr w:type="spell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args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) {</w:t>
      </w:r>
    </w:p>
    <w:p w14:paraId="7DA7E8EF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Scanner input= new </w:t>
      </w:r>
      <w:proofErr w:type="gram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Scanner(</w:t>
      </w:r>
      <w:proofErr w:type="gram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System.in);</w:t>
      </w:r>
    </w:p>
    <w:p w14:paraId="2DA01788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</w:t>
      </w:r>
      <w:proofErr w:type="spell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System.out.println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("enter the n value to select number of rows");</w:t>
      </w:r>
    </w:p>
    <w:p w14:paraId="71B375E0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lastRenderedPageBreak/>
        <w:t xml:space="preserve">        int n=</w:t>
      </w:r>
      <w:proofErr w:type="spellStart"/>
      <w:proofErr w:type="gram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input.nextInt</w:t>
      </w:r>
      <w:proofErr w:type="spellEnd"/>
      <w:proofErr w:type="gram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(); </w:t>
      </w:r>
    </w:p>
    <w:p w14:paraId="0CBDF86E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6EF056B8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</w:t>
      </w:r>
    </w:p>
    <w:p w14:paraId="153BCAFB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Pattern </w:t>
      </w:r>
      <w:proofErr w:type="spell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rightTriangle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= new </w:t>
      </w:r>
      <w:proofErr w:type="spellStart"/>
      <w:proofErr w:type="gram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RightTrianglePattern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</w:t>
      </w:r>
      <w:proofErr w:type="gram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);</w:t>
      </w:r>
    </w:p>
    <w:p w14:paraId="31E6B5A8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Pattern </w:t>
      </w:r>
      <w:proofErr w:type="spell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numberpattern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= new </w:t>
      </w:r>
      <w:proofErr w:type="spellStart"/>
      <w:proofErr w:type="gram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NumberPattern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</w:t>
      </w:r>
      <w:proofErr w:type="gram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);</w:t>
      </w:r>
    </w:p>
    <w:p w14:paraId="7AD3C9E4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29F52432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</w:t>
      </w:r>
    </w:p>
    <w:p w14:paraId="3C7A4916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</w:t>
      </w:r>
      <w:proofErr w:type="spell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rightTriangle.printPattern</w:t>
      </w:r>
      <w:proofErr w:type="spell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(n);</w:t>
      </w:r>
    </w:p>
    <w:p w14:paraId="3A52B04D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numberpattern.printPattern</w:t>
      </w:r>
      <w:proofErr w:type="spellEnd"/>
      <w:proofErr w:type="gramEnd"/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(n);</w:t>
      </w:r>
    </w:p>
    <w:p w14:paraId="1142559D" w14:textId="77777777" w:rsidR="00D723CB" w:rsidRPr="00D723CB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 xml:space="preserve">    }</w:t>
      </w:r>
    </w:p>
    <w:p w14:paraId="2C55399D" w14:textId="38DB2122" w:rsidR="00C17865" w:rsidRDefault="00D723CB" w:rsidP="00D723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D723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}</w:t>
      </w:r>
    </w:p>
    <w:p w14:paraId="7B6DB394" w14:textId="7EAF56B4" w:rsidR="00FC33E5" w:rsidRDefault="00FC33E5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>
        <w:rPr>
          <w:rFonts w:ascii="Arial Rounded MT Bold" w:eastAsia="SimSun" w:hAnsi="Arial Rounded MT Bold" w:cs="Arial Rounded MT Bold"/>
          <w:b/>
          <w:bCs/>
          <w:sz w:val="32"/>
          <w:szCs w:val="32"/>
        </w:rPr>
        <w:t>Class diagram:</w:t>
      </w:r>
    </w:p>
    <w:p w14:paraId="7A1E271A" w14:textId="2EB02C6F" w:rsidR="00FC33E5" w:rsidRDefault="00FC33E5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>
        <w:rPr>
          <w:noProof/>
          <w14:ligatures w14:val="none"/>
        </w:rPr>
        <w:drawing>
          <wp:inline distT="0" distB="0" distL="0" distR="0" wp14:anchorId="37A56B5A" wp14:editId="60142B0B">
            <wp:extent cx="4650740" cy="3108960"/>
            <wp:effectExtent l="0" t="0" r="0" b="0"/>
            <wp:docPr id="128100015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00159" name="Picture 32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07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FB219" w14:textId="77777777" w:rsidR="00FC33E5" w:rsidRDefault="00FC33E5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12387404" w14:textId="77777777" w:rsidR="00FC33E5" w:rsidRDefault="00FC33E5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75854882" w14:textId="77777777" w:rsidR="0095203B" w:rsidRDefault="0095203B" w:rsidP="0095203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95203B">
        <w:rPr>
          <w:rFonts w:ascii="Arial Rounded MT Bold" w:eastAsia="SimSun" w:hAnsi="Arial Rounded MT Bold" w:cs="Arial Rounded MT Bold"/>
          <w:b/>
          <w:bCs/>
          <w:sz w:val="32"/>
          <w:szCs w:val="32"/>
        </w:rPr>
        <w:t>Output:</w:t>
      </w:r>
    </w:p>
    <w:p w14:paraId="18F19E48" w14:textId="188DF225" w:rsidR="00136585" w:rsidRPr="00136585" w:rsidRDefault="00136585" w:rsidP="00136585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136585">
        <w:rPr>
          <w:rFonts w:ascii="Arial Rounded MT Bold" w:eastAsia="SimSun" w:hAnsi="Arial Rounded MT Bold" w:cs="Arial Rounded MT Bold"/>
          <w:b/>
          <w:bCs/>
          <w:sz w:val="32"/>
          <w:szCs w:val="32"/>
        </w:rPr>
        <w:drawing>
          <wp:inline distT="0" distB="0" distL="0" distR="0" wp14:anchorId="67468F3A" wp14:editId="20CCFFD7">
            <wp:extent cx="5524500" cy="2705100"/>
            <wp:effectExtent l="0" t="0" r="0" b="0"/>
            <wp:docPr id="190898400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9900" w14:textId="77777777" w:rsidR="00D723CB" w:rsidRPr="0095203B" w:rsidRDefault="00D723CB" w:rsidP="0095203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354204EB" w14:textId="77777777" w:rsidR="00EC1CCB" w:rsidRPr="00EC1CCB" w:rsidRDefault="00EC1CCB" w:rsidP="00EC1C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  <w:r w:rsidRPr="00EC1CCB">
        <w:rPr>
          <w:rFonts w:ascii="Arial Rounded MT Bold" w:eastAsia="SimSun" w:hAnsi="Arial Rounded MT Bold" w:cs="Arial Rounded MT Bold"/>
          <w:b/>
          <w:bCs/>
          <w:sz w:val="32"/>
          <w:szCs w:val="32"/>
        </w:rPr>
        <w:lastRenderedPageBreak/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22"/>
        <w:gridCol w:w="3469"/>
        <w:gridCol w:w="3469"/>
      </w:tblGrid>
      <w:tr w:rsidR="00EC1CCB" w:rsidRPr="00EC1CCB" w14:paraId="6A878A72" w14:textId="77777777" w:rsidTr="00EC1CCB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36F55" w14:textId="77777777" w:rsidR="00EC1CCB" w:rsidRPr="00EC1CCB" w:rsidRDefault="00EC1CCB" w:rsidP="00EC1CCB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 w:rsidRPr="00EC1CCB"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2E00E" w14:textId="77777777" w:rsidR="00EC1CCB" w:rsidRPr="00EC1CCB" w:rsidRDefault="00EC1CCB" w:rsidP="00EC1CCB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 w:rsidRPr="00EC1CCB"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A3A33" w14:textId="77777777" w:rsidR="00EC1CCB" w:rsidRPr="00EC1CCB" w:rsidRDefault="00EC1CCB" w:rsidP="00EC1CCB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 w:rsidRPr="00EC1CCB"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  <w:t>Reason</w:t>
            </w:r>
          </w:p>
        </w:tc>
      </w:tr>
      <w:tr w:rsidR="00EC1CCB" w:rsidRPr="00EC1CCB" w14:paraId="233A4708" w14:textId="77777777" w:rsidTr="00EC1CCB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72209" w14:textId="77777777" w:rsidR="00EC1CCB" w:rsidRPr="00EC1CCB" w:rsidRDefault="00EC1CCB" w:rsidP="00EC1CCB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 w:rsidRPr="00EC1CCB"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19F52" w14:textId="77777777" w:rsidR="00EC1CCB" w:rsidRPr="00EC1CCB" w:rsidRDefault="00EC1CCB" w:rsidP="00EC1CCB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 w:rsidRPr="00EC1CCB"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9BD92" w14:textId="77777777" w:rsidR="00EC1CCB" w:rsidRPr="00EC1CCB" w:rsidRDefault="00EC1CCB" w:rsidP="00EC1CCB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 w:rsidRPr="00EC1CCB"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  <w:lang w:val="en-US"/>
              </w:rPr>
              <w:t>We cannot pass the values inside constructor without setting them first</w:t>
            </w:r>
          </w:p>
        </w:tc>
      </w:tr>
      <w:tr w:rsidR="00EC1CCB" w:rsidRPr="00EC1CCB" w14:paraId="6DEB7B53" w14:textId="77777777" w:rsidTr="00EC1CCB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3D234" w14:textId="77777777" w:rsidR="00EC1CCB" w:rsidRPr="00EC1CCB" w:rsidRDefault="00EC1CCB" w:rsidP="00EC1CCB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 w:rsidRPr="00EC1CCB"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3D5A1" w14:textId="77777777" w:rsidR="00EC1CCB" w:rsidRPr="00EC1CCB" w:rsidRDefault="00EC1CCB" w:rsidP="00EC1CCB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 w:rsidRPr="00EC1CCB"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758EF" w14:textId="77777777" w:rsidR="00EC1CCB" w:rsidRPr="00EC1CCB" w:rsidRDefault="00EC1CCB" w:rsidP="00EC1CCB">
            <w:pPr>
              <w:spacing w:after="0" w:line="240" w:lineRule="auto"/>
              <w:ind w:left="0" w:right="0" w:firstLine="0"/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</w:rPr>
            </w:pPr>
            <w:r w:rsidRPr="00EC1CCB">
              <w:rPr>
                <w:rFonts w:ascii="Arial Rounded MT Bold" w:eastAsia="SimSun" w:hAnsi="Arial Rounded MT Bold" w:cs="Arial Rounded MT Bold"/>
                <w:b/>
                <w:bCs/>
                <w:sz w:val="32"/>
                <w:szCs w:val="32"/>
                <w:lang w:val="en-US"/>
              </w:rPr>
              <w:t xml:space="preserve">Ending the class and main method is required </w:t>
            </w:r>
          </w:p>
        </w:tc>
      </w:tr>
    </w:tbl>
    <w:p w14:paraId="7DE70953" w14:textId="77777777" w:rsidR="00EC1CCB" w:rsidRPr="00EC1CCB" w:rsidRDefault="00EC1CCB" w:rsidP="00EC1CCB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p w14:paraId="6F193995" w14:textId="77777777" w:rsidR="00FC33E5" w:rsidRDefault="00FC33E5">
      <w:pPr>
        <w:spacing w:after="0" w:line="240" w:lineRule="auto"/>
        <w:ind w:left="0" w:right="0" w:firstLine="0"/>
        <w:rPr>
          <w:rFonts w:ascii="Arial Rounded MT Bold" w:eastAsia="SimSun" w:hAnsi="Arial Rounded MT Bold" w:cs="Arial Rounded MT Bold"/>
          <w:b/>
          <w:bCs/>
          <w:sz w:val="32"/>
          <w:szCs w:val="32"/>
        </w:rPr>
      </w:pPr>
    </w:p>
    <w:sectPr w:rsidR="00FC33E5">
      <w:pgSz w:w="12240" w:h="15840"/>
      <w:pgMar w:top="414" w:right="790" w:bottom="344" w:left="108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93698C" w14:textId="77777777" w:rsidR="002453A3" w:rsidRDefault="002453A3">
      <w:pPr>
        <w:spacing w:line="240" w:lineRule="auto"/>
      </w:pPr>
      <w:r>
        <w:separator/>
      </w:r>
    </w:p>
  </w:endnote>
  <w:endnote w:type="continuationSeparator" w:id="0">
    <w:p w14:paraId="344DEA2F" w14:textId="77777777" w:rsidR="002453A3" w:rsidRDefault="002453A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badi">
    <w:altName w:val="Segoe Print"/>
    <w:charset w:val="00"/>
    <w:family w:val="swiss"/>
    <w:pitch w:val="variable"/>
    <w:sig w:usb0="80000003" w:usb1="00000000" w:usb2="00000000" w:usb3="00000000" w:csb0="00000001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">
    <w:altName w:val="Segoe Print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B5E1BA" w14:textId="77777777" w:rsidR="002453A3" w:rsidRDefault="002453A3">
      <w:pPr>
        <w:spacing w:after="0"/>
      </w:pPr>
      <w:r>
        <w:separator/>
      </w:r>
    </w:p>
  </w:footnote>
  <w:footnote w:type="continuationSeparator" w:id="0">
    <w:p w14:paraId="1D7EDDDA" w14:textId="77777777" w:rsidR="002453A3" w:rsidRDefault="002453A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94E9B4B"/>
    <w:multiLevelType w:val="singleLevel"/>
    <w:tmpl w:val="994E9B4B"/>
    <w:lvl w:ilvl="0">
      <w:start w:val="1"/>
      <w:numFmt w:val="upperLetter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 w15:restartNumberingAfterBreak="0">
    <w:nsid w:val="9BC7C3C4"/>
    <w:multiLevelType w:val="singleLevel"/>
    <w:tmpl w:val="9BC7C3C4"/>
    <w:lvl w:ilvl="0">
      <w:start w:val="1"/>
      <w:numFmt w:val="decimal"/>
      <w:lvlText w:val="%1)"/>
      <w:lvlJc w:val="left"/>
      <w:pPr>
        <w:tabs>
          <w:tab w:val="left" w:pos="312"/>
        </w:tabs>
        <w:ind w:left="0" w:firstLine="0"/>
      </w:pPr>
    </w:lvl>
  </w:abstractNum>
  <w:abstractNum w:abstractNumId="2" w15:restartNumberingAfterBreak="0">
    <w:nsid w:val="9C9A087C"/>
    <w:multiLevelType w:val="singleLevel"/>
    <w:tmpl w:val="9C9A087C"/>
    <w:lvl w:ilvl="0">
      <w:start w:val="1"/>
      <w:numFmt w:val="decimal"/>
      <w:suff w:val="space"/>
      <w:lvlText w:val="%1)"/>
      <w:lvlJc w:val="left"/>
    </w:lvl>
  </w:abstractNum>
  <w:abstractNum w:abstractNumId="3" w15:restartNumberingAfterBreak="0">
    <w:nsid w:val="AFCADFF7"/>
    <w:multiLevelType w:val="singleLevel"/>
    <w:tmpl w:val="AFCADFF7"/>
    <w:lvl w:ilvl="0">
      <w:start w:val="1"/>
      <w:numFmt w:val="upperLetter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4" w15:restartNumberingAfterBreak="0">
    <w:nsid w:val="E6A39E9D"/>
    <w:multiLevelType w:val="singleLevel"/>
    <w:tmpl w:val="E6A39E9D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5" w15:restartNumberingAfterBreak="0">
    <w:nsid w:val="0AB17AE8"/>
    <w:multiLevelType w:val="singleLevel"/>
    <w:tmpl w:val="0AB17AE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23629F8B"/>
    <w:multiLevelType w:val="singleLevel"/>
    <w:tmpl w:val="23629F8B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283E1A8F"/>
    <w:multiLevelType w:val="multilevel"/>
    <w:tmpl w:val="283E1A8F"/>
    <w:lvl w:ilvl="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5606F7"/>
    <w:multiLevelType w:val="multilevel"/>
    <w:tmpl w:val="345606F7"/>
    <w:lvl w:ilvl="0">
      <w:start w:val="1"/>
      <w:numFmt w:val="bullet"/>
      <w:lvlText w:val=""/>
      <w:lvlJc w:val="left"/>
      <w:pPr>
        <w:ind w:left="83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55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7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9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71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43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5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7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95" w:hanging="360"/>
      </w:pPr>
      <w:rPr>
        <w:rFonts w:ascii="Wingdings" w:hAnsi="Wingdings" w:hint="default"/>
      </w:rPr>
    </w:lvl>
  </w:abstractNum>
  <w:abstractNum w:abstractNumId="9" w15:restartNumberingAfterBreak="0">
    <w:nsid w:val="3E3B22F3"/>
    <w:multiLevelType w:val="multilevel"/>
    <w:tmpl w:val="3E3B22F3"/>
    <w:lvl w:ilvl="0">
      <w:numFmt w:val="bullet"/>
      <w:lvlText w:val="-"/>
      <w:lvlJc w:val="left"/>
      <w:pPr>
        <w:ind w:left="475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19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91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63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35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07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79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51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235" w:hanging="360"/>
      </w:pPr>
      <w:rPr>
        <w:rFonts w:ascii="Wingdings" w:hAnsi="Wingdings" w:hint="default"/>
      </w:rPr>
    </w:lvl>
  </w:abstractNum>
  <w:abstractNum w:abstractNumId="10" w15:restartNumberingAfterBreak="0">
    <w:nsid w:val="46707CF8"/>
    <w:multiLevelType w:val="multilevel"/>
    <w:tmpl w:val="46707CF8"/>
    <w:lvl w:ilvl="0">
      <w:start w:val="1"/>
      <w:numFmt w:val="lowerLetter"/>
      <w:lvlText w:val="%1)"/>
      <w:lvlJc w:val="left"/>
      <w:pPr>
        <w:ind w:left="835" w:hanging="360"/>
      </w:pPr>
    </w:lvl>
    <w:lvl w:ilvl="1">
      <w:start w:val="1"/>
      <w:numFmt w:val="lowerLetter"/>
      <w:lvlText w:val="%2."/>
      <w:lvlJc w:val="left"/>
      <w:pPr>
        <w:ind w:left="1555" w:hanging="360"/>
      </w:pPr>
    </w:lvl>
    <w:lvl w:ilvl="2">
      <w:start w:val="1"/>
      <w:numFmt w:val="lowerRoman"/>
      <w:lvlText w:val="%3."/>
      <w:lvlJc w:val="right"/>
      <w:pPr>
        <w:ind w:left="2275" w:hanging="180"/>
      </w:pPr>
    </w:lvl>
    <w:lvl w:ilvl="3">
      <w:start w:val="1"/>
      <w:numFmt w:val="decimal"/>
      <w:lvlText w:val="%4."/>
      <w:lvlJc w:val="left"/>
      <w:pPr>
        <w:ind w:left="2995" w:hanging="360"/>
      </w:pPr>
    </w:lvl>
    <w:lvl w:ilvl="4">
      <w:start w:val="1"/>
      <w:numFmt w:val="lowerLetter"/>
      <w:lvlText w:val="%5."/>
      <w:lvlJc w:val="left"/>
      <w:pPr>
        <w:ind w:left="3715" w:hanging="360"/>
      </w:pPr>
    </w:lvl>
    <w:lvl w:ilvl="5">
      <w:start w:val="1"/>
      <w:numFmt w:val="lowerRoman"/>
      <w:lvlText w:val="%6."/>
      <w:lvlJc w:val="right"/>
      <w:pPr>
        <w:ind w:left="4435" w:hanging="180"/>
      </w:pPr>
    </w:lvl>
    <w:lvl w:ilvl="6">
      <w:start w:val="1"/>
      <w:numFmt w:val="decimal"/>
      <w:lvlText w:val="%7."/>
      <w:lvlJc w:val="left"/>
      <w:pPr>
        <w:ind w:left="5155" w:hanging="360"/>
      </w:pPr>
    </w:lvl>
    <w:lvl w:ilvl="7">
      <w:start w:val="1"/>
      <w:numFmt w:val="lowerLetter"/>
      <w:lvlText w:val="%8."/>
      <w:lvlJc w:val="left"/>
      <w:pPr>
        <w:ind w:left="5875" w:hanging="360"/>
      </w:pPr>
    </w:lvl>
    <w:lvl w:ilvl="8">
      <w:start w:val="1"/>
      <w:numFmt w:val="lowerRoman"/>
      <w:lvlText w:val="%9."/>
      <w:lvlJc w:val="right"/>
      <w:pPr>
        <w:ind w:left="6595" w:hanging="180"/>
      </w:pPr>
    </w:lvl>
  </w:abstractNum>
  <w:abstractNum w:abstractNumId="11" w15:restartNumberingAfterBreak="0">
    <w:nsid w:val="4DAC7E4D"/>
    <w:multiLevelType w:val="multilevel"/>
    <w:tmpl w:val="4DAC7E4D"/>
    <w:lvl w:ilvl="0">
      <w:start w:val="1"/>
      <w:numFmt w:val="bullet"/>
      <w:lvlText w:val=""/>
      <w:lvlJc w:val="left"/>
      <w:pPr>
        <w:ind w:left="143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2" w15:restartNumberingAfterBreak="0">
    <w:nsid w:val="4FA77BD8"/>
    <w:multiLevelType w:val="multilevel"/>
    <w:tmpl w:val="4FA77BD8"/>
    <w:lvl w:ilvl="0">
      <w:start w:val="1"/>
      <w:numFmt w:val="bullet"/>
      <w:lvlText w:val=""/>
      <w:lvlJc w:val="left"/>
      <w:pPr>
        <w:ind w:left="835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5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7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9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71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43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5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7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95" w:hanging="360"/>
      </w:pPr>
      <w:rPr>
        <w:rFonts w:ascii="Wingdings" w:hAnsi="Wingdings" w:hint="default"/>
      </w:rPr>
    </w:lvl>
  </w:abstractNum>
  <w:num w:numId="1" w16cid:durableId="632104825">
    <w:abstractNumId w:val="10"/>
  </w:num>
  <w:num w:numId="2" w16cid:durableId="1027172120">
    <w:abstractNumId w:val="7"/>
  </w:num>
  <w:num w:numId="3" w16cid:durableId="399788085">
    <w:abstractNumId w:val="12"/>
  </w:num>
  <w:num w:numId="4" w16cid:durableId="594673805">
    <w:abstractNumId w:val="8"/>
  </w:num>
  <w:num w:numId="5" w16cid:durableId="215744692">
    <w:abstractNumId w:val="9"/>
  </w:num>
  <w:num w:numId="6" w16cid:durableId="1068308398">
    <w:abstractNumId w:val="0"/>
  </w:num>
  <w:num w:numId="7" w16cid:durableId="991133381">
    <w:abstractNumId w:val="3"/>
  </w:num>
  <w:num w:numId="8" w16cid:durableId="1236861021">
    <w:abstractNumId w:val="2"/>
  </w:num>
  <w:num w:numId="9" w16cid:durableId="658004183">
    <w:abstractNumId w:val="11"/>
  </w:num>
  <w:num w:numId="10" w16cid:durableId="1442264562">
    <w:abstractNumId w:val="4"/>
  </w:num>
  <w:num w:numId="11" w16cid:durableId="931863114">
    <w:abstractNumId w:val="5"/>
  </w:num>
  <w:num w:numId="12" w16cid:durableId="993529620">
    <w:abstractNumId w:val="6"/>
  </w:num>
  <w:num w:numId="13" w16cid:durableId="1676030319">
    <w:abstractNumId w:val="1"/>
    <w:lvlOverride w:ilvl="0">
      <w:startOverride w:val="1"/>
    </w:lvlOverride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Microsoft Word">
    <w15:presenceInfo w15:providerId="None" w15:userId="Microsoft Wor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6CAB"/>
    <w:rsid w:val="00000A37"/>
    <w:rsid w:val="000032EF"/>
    <w:rsid w:val="00003699"/>
    <w:rsid w:val="00004CB5"/>
    <w:rsid w:val="00011FA1"/>
    <w:rsid w:val="0002278A"/>
    <w:rsid w:val="0002700F"/>
    <w:rsid w:val="00030199"/>
    <w:rsid w:val="00034A42"/>
    <w:rsid w:val="00037097"/>
    <w:rsid w:val="0004291A"/>
    <w:rsid w:val="00051EB6"/>
    <w:rsid w:val="0005288D"/>
    <w:rsid w:val="00057955"/>
    <w:rsid w:val="00061CC3"/>
    <w:rsid w:val="0006366F"/>
    <w:rsid w:val="00063FF8"/>
    <w:rsid w:val="0007277E"/>
    <w:rsid w:val="00077137"/>
    <w:rsid w:val="000869B0"/>
    <w:rsid w:val="00090BF0"/>
    <w:rsid w:val="000A6428"/>
    <w:rsid w:val="000A72B1"/>
    <w:rsid w:val="000B2139"/>
    <w:rsid w:val="000B449F"/>
    <w:rsid w:val="000C357A"/>
    <w:rsid w:val="000C7EC1"/>
    <w:rsid w:val="000D4CBD"/>
    <w:rsid w:val="000D4E39"/>
    <w:rsid w:val="000E2494"/>
    <w:rsid w:val="000E277D"/>
    <w:rsid w:val="000E6827"/>
    <w:rsid w:val="000E7C0D"/>
    <w:rsid w:val="000F1CAA"/>
    <w:rsid w:val="00106538"/>
    <w:rsid w:val="00114A59"/>
    <w:rsid w:val="001151D6"/>
    <w:rsid w:val="001161B8"/>
    <w:rsid w:val="00132E72"/>
    <w:rsid w:val="00133D87"/>
    <w:rsid w:val="00136585"/>
    <w:rsid w:val="00141E50"/>
    <w:rsid w:val="001503F8"/>
    <w:rsid w:val="00151F0F"/>
    <w:rsid w:val="00156082"/>
    <w:rsid w:val="001715C8"/>
    <w:rsid w:val="00180AC6"/>
    <w:rsid w:val="0019221B"/>
    <w:rsid w:val="001A57C5"/>
    <w:rsid w:val="001B19A5"/>
    <w:rsid w:val="001B7618"/>
    <w:rsid w:val="001C0375"/>
    <w:rsid w:val="001C43A3"/>
    <w:rsid w:val="001E00FF"/>
    <w:rsid w:val="001E39D2"/>
    <w:rsid w:val="001E64B6"/>
    <w:rsid w:val="00204D0E"/>
    <w:rsid w:val="00206D3D"/>
    <w:rsid w:val="002109B4"/>
    <w:rsid w:val="00210B42"/>
    <w:rsid w:val="00216EFC"/>
    <w:rsid w:val="00233FAF"/>
    <w:rsid w:val="00234777"/>
    <w:rsid w:val="00240F8E"/>
    <w:rsid w:val="002410E5"/>
    <w:rsid w:val="002453A3"/>
    <w:rsid w:val="0025577D"/>
    <w:rsid w:val="00256BE9"/>
    <w:rsid w:val="00265798"/>
    <w:rsid w:val="00270AA5"/>
    <w:rsid w:val="0027351E"/>
    <w:rsid w:val="002902DA"/>
    <w:rsid w:val="00291175"/>
    <w:rsid w:val="00292731"/>
    <w:rsid w:val="002A5295"/>
    <w:rsid w:val="002B0008"/>
    <w:rsid w:val="002B2792"/>
    <w:rsid w:val="002B32FA"/>
    <w:rsid w:val="002B5A8D"/>
    <w:rsid w:val="002C0948"/>
    <w:rsid w:val="002D4450"/>
    <w:rsid w:val="002E286D"/>
    <w:rsid w:val="002E441B"/>
    <w:rsid w:val="00300827"/>
    <w:rsid w:val="003108BA"/>
    <w:rsid w:val="003118D8"/>
    <w:rsid w:val="0032437D"/>
    <w:rsid w:val="00343580"/>
    <w:rsid w:val="0034402F"/>
    <w:rsid w:val="003469B2"/>
    <w:rsid w:val="0036002B"/>
    <w:rsid w:val="003663EE"/>
    <w:rsid w:val="00373059"/>
    <w:rsid w:val="0037698C"/>
    <w:rsid w:val="00384668"/>
    <w:rsid w:val="003A33E7"/>
    <w:rsid w:val="003A4974"/>
    <w:rsid w:val="003C0488"/>
    <w:rsid w:val="003D6BFF"/>
    <w:rsid w:val="003F1880"/>
    <w:rsid w:val="003F4EB5"/>
    <w:rsid w:val="004058AF"/>
    <w:rsid w:val="00405FC0"/>
    <w:rsid w:val="00417FF1"/>
    <w:rsid w:val="00421B0A"/>
    <w:rsid w:val="004221D2"/>
    <w:rsid w:val="00430BBF"/>
    <w:rsid w:val="00436F5E"/>
    <w:rsid w:val="00444E48"/>
    <w:rsid w:val="00444EEC"/>
    <w:rsid w:val="004464B7"/>
    <w:rsid w:val="00446C77"/>
    <w:rsid w:val="00451B3A"/>
    <w:rsid w:val="00455147"/>
    <w:rsid w:val="00456B05"/>
    <w:rsid w:val="00466C44"/>
    <w:rsid w:val="00486DA3"/>
    <w:rsid w:val="00492327"/>
    <w:rsid w:val="00496D5C"/>
    <w:rsid w:val="004A2578"/>
    <w:rsid w:val="004A287D"/>
    <w:rsid w:val="004A6670"/>
    <w:rsid w:val="004B3DEE"/>
    <w:rsid w:val="004B6AB3"/>
    <w:rsid w:val="004C0907"/>
    <w:rsid w:val="004D2F7E"/>
    <w:rsid w:val="00503F09"/>
    <w:rsid w:val="00510444"/>
    <w:rsid w:val="00513A38"/>
    <w:rsid w:val="00523A5F"/>
    <w:rsid w:val="005363AB"/>
    <w:rsid w:val="00542BE1"/>
    <w:rsid w:val="00550EF9"/>
    <w:rsid w:val="005538E8"/>
    <w:rsid w:val="00560481"/>
    <w:rsid w:val="00562DAF"/>
    <w:rsid w:val="005643A3"/>
    <w:rsid w:val="00580318"/>
    <w:rsid w:val="00593A35"/>
    <w:rsid w:val="00597C2C"/>
    <w:rsid w:val="005A1A74"/>
    <w:rsid w:val="005A50EE"/>
    <w:rsid w:val="005B35DF"/>
    <w:rsid w:val="005C648D"/>
    <w:rsid w:val="005D2CC2"/>
    <w:rsid w:val="005D2DF3"/>
    <w:rsid w:val="005D49ED"/>
    <w:rsid w:val="005D4EA2"/>
    <w:rsid w:val="005E6806"/>
    <w:rsid w:val="005E7CA2"/>
    <w:rsid w:val="005E7DAF"/>
    <w:rsid w:val="005F0F1D"/>
    <w:rsid w:val="005F4AFD"/>
    <w:rsid w:val="006042A9"/>
    <w:rsid w:val="00612B07"/>
    <w:rsid w:val="00620FBC"/>
    <w:rsid w:val="00622F6D"/>
    <w:rsid w:val="006307F0"/>
    <w:rsid w:val="00633CA5"/>
    <w:rsid w:val="00657ACD"/>
    <w:rsid w:val="00673201"/>
    <w:rsid w:val="00681170"/>
    <w:rsid w:val="006C612A"/>
    <w:rsid w:val="006C715A"/>
    <w:rsid w:val="006D0215"/>
    <w:rsid w:val="006D0CBB"/>
    <w:rsid w:val="006D76A2"/>
    <w:rsid w:val="006E1223"/>
    <w:rsid w:val="006E1CC7"/>
    <w:rsid w:val="006E57B8"/>
    <w:rsid w:val="006E5EEB"/>
    <w:rsid w:val="006F3244"/>
    <w:rsid w:val="006F56D9"/>
    <w:rsid w:val="006F673A"/>
    <w:rsid w:val="00707929"/>
    <w:rsid w:val="00707C51"/>
    <w:rsid w:val="007113E5"/>
    <w:rsid w:val="00727107"/>
    <w:rsid w:val="00734C3D"/>
    <w:rsid w:val="007423CE"/>
    <w:rsid w:val="00750332"/>
    <w:rsid w:val="00754A6E"/>
    <w:rsid w:val="00757FCD"/>
    <w:rsid w:val="00764B33"/>
    <w:rsid w:val="00766795"/>
    <w:rsid w:val="00790E8C"/>
    <w:rsid w:val="0079234F"/>
    <w:rsid w:val="00793B63"/>
    <w:rsid w:val="007A0899"/>
    <w:rsid w:val="007A3F2E"/>
    <w:rsid w:val="007A66D9"/>
    <w:rsid w:val="007A7906"/>
    <w:rsid w:val="007B6C03"/>
    <w:rsid w:val="007B7512"/>
    <w:rsid w:val="007C082B"/>
    <w:rsid w:val="007C2020"/>
    <w:rsid w:val="007D7651"/>
    <w:rsid w:val="007E41DF"/>
    <w:rsid w:val="007E7320"/>
    <w:rsid w:val="007F6638"/>
    <w:rsid w:val="00802AE5"/>
    <w:rsid w:val="00806AFC"/>
    <w:rsid w:val="00811DE7"/>
    <w:rsid w:val="00826275"/>
    <w:rsid w:val="00827430"/>
    <w:rsid w:val="0084036A"/>
    <w:rsid w:val="00841A85"/>
    <w:rsid w:val="00847727"/>
    <w:rsid w:val="00850174"/>
    <w:rsid w:val="00856B20"/>
    <w:rsid w:val="008613D5"/>
    <w:rsid w:val="00872B9F"/>
    <w:rsid w:val="0087612A"/>
    <w:rsid w:val="00896463"/>
    <w:rsid w:val="008A64E6"/>
    <w:rsid w:val="008A673B"/>
    <w:rsid w:val="008B4C75"/>
    <w:rsid w:val="008B6981"/>
    <w:rsid w:val="008C0758"/>
    <w:rsid w:val="008C1E1C"/>
    <w:rsid w:val="008D5144"/>
    <w:rsid w:val="008D627E"/>
    <w:rsid w:val="008E526F"/>
    <w:rsid w:val="008F0351"/>
    <w:rsid w:val="0090062E"/>
    <w:rsid w:val="0091178B"/>
    <w:rsid w:val="00922898"/>
    <w:rsid w:val="009329FD"/>
    <w:rsid w:val="00935208"/>
    <w:rsid w:val="00936FFE"/>
    <w:rsid w:val="0094362B"/>
    <w:rsid w:val="009441DA"/>
    <w:rsid w:val="00946875"/>
    <w:rsid w:val="00947802"/>
    <w:rsid w:val="0095203B"/>
    <w:rsid w:val="00954636"/>
    <w:rsid w:val="009612BC"/>
    <w:rsid w:val="009648A3"/>
    <w:rsid w:val="009655DC"/>
    <w:rsid w:val="00974BA9"/>
    <w:rsid w:val="00975AB8"/>
    <w:rsid w:val="009835E0"/>
    <w:rsid w:val="0098630C"/>
    <w:rsid w:val="009926B9"/>
    <w:rsid w:val="009A7ACB"/>
    <w:rsid w:val="009B5F5F"/>
    <w:rsid w:val="009C7501"/>
    <w:rsid w:val="009D05EF"/>
    <w:rsid w:val="009D2270"/>
    <w:rsid w:val="009D5D4F"/>
    <w:rsid w:val="009F0BEB"/>
    <w:rsid w:val="009F6135"/>
    <w:rsid w:val="00A07D27"/>
    <w:rsid w:val="00A109B8"/>
    <w:rsid w:val="00A11FD0"/>
    <w:rsid w:val="00A34D49"/>
    <w:rsid w:val="00A34DFA"/>
    <w:rsid w:val="00A4085B"/>
    <w:rsid w:val="00A46812"/>
    <w:rsid w:val="00A46AB6"/>
    <w:rsid w:val="00A47E6B"/>
    <w:rsid w:val="00A52E94"/>
    <w:rsid w:val="00A54447"/>
    <w:rsid w:val="00A71DA4"/>
    <w:rsid w:val="00A72BBE"/>
    <w:rsid w:val="00A74ABA"/>
    <w:rsid w:val="00A765DF"/>
    <w:rsid w:val="00A87810"/>
    <w:rsid w:val="00A94B24"/>
    <w:rsid w:val="00AB622E"/>
    <w:rsid w:val="00AB6DEA"/>
    <w:rsid w:val="00AC07F8"/>
    <w:rsid w:val="00AC5936"/>
    <w:rsid w:val="00AD02A9"/>
    <w:rsid w:val="00AE1632"/>
    <w:rsid w:val="00AF1FAA"/>
    <w:rsid w:val="00AF6764"/>
    <w:rsid w:val="00B11B47"/>
    <w:rsid w:val="00B12BA9"/>
    <w:rsid w:val="00B14D0B"/>
    <w:rsid w:val="00B14F69"/>
    <w:rsid w:val="00B26DCE"/>
    <w:rsid w:val="00B27A44"/>
    <w:rsid w:val="00B31A3D"/>
    <w:rsid w:val="00B40B27"/>
    <w:rsid w:val="00B41A2E"/>
    <w:rsid w:val="00B5188E"/>
    <w:rsid w:val="00B53146"/>
    <w:rsid w:val="00B547B0"/>
    <w:rsid w:val="00B54AC9"/>
    <w:rsid w:val="00B61ADD"/>
    <w:rsid w:val="00B63B7E"/>
    <w:rsid w:val="00B66F65"/>
    <w:rsid w:val="00B9244D"/>
    <w:rsid w:val="00BA719B"/>
    <w:rsid w:val="00BB2316"/>
    <w:rsid w:val="00BD7E30"/>
    <w:rsid w:val="00BF15B2"/>
    <w:rsid w:val="00C059EC"/>
    <w:rsid w:val="00C073FF"/>
    <w:rsid w:val="00C07B32"/>
    <w:rsid w:val="00C104BD"/>
    <w:rsid w:val="00C10D27"/>
    <w:rsid w:val="00C17865"/>
    <w:rsid w:val="00C2373B"/>
    <w:rsid w:val="00C24E3C"/>
    <w:rsid w:val="00C25F6F"/>
    <w:rsid w:val="00C3075C"/>
    <w:rsid w:val="00C3298E"/>
    <w:rsid w:val="00C354D7"/>
    <w:rsid w:val="00C43409"/>
    <w:rsid w:val="00C435EC"/>
    <w:rsid w:val="00C43BB8"/>
    <w:rsid w:val="00C43E97"/>
    <w:rsid w:val="00C445B5"/>
    <w:rsid w:val="00C462C0"/>
    <w:rsid w:val="00C57951"/>
    <w:rsid w:val="00C63494"/>
    <w:rsid w:val="00C70984"/>
    <w:rsid w:val="00C73B74"/>
    <w:rsid w:val="00C80360"/>
    <w:rsid w:val="00C9235F"/>
    <w:rsid w:val="00C9470D"/>
    <w:rsid w:val="00CA4E48"/>
    <w:rsid w:val="00CA5A7B"/>
    <w:rsid w:val="00CB13EC"/>
    <w:rsid w:val="00CB5D58"/>
    <w:rsid w:val="00CC1EE6"/>
    <w:rsid w:val="00CD1F26"/>
    <w:rsid w:val="00CD5861"/>
    <w:rsid w:val="00CD6D7E"/>
    <w:rsid w:val="00CE4510"/>
    <w:rsid w:val="00CE62F6"/>
    <w:rsid w:val="00D11100"/>
    <w:rsid w:val="00D22C39"/>
    <w:rsid w:val="00D23927"/>
    <w:rsid w:val="00D23EC1"/>
    <w:rsid w:val="00D47657"/>
    <w:rsid w:val="00D5031A"/>
    <w:rsid w:val="00D51735"/>
    <w:rsid w:val="00D52A61"/>
    <w:rsid w:val="00D55605"/>
    <w:rsid w:val="00D55823"/>
    <w:rsid w:val="00D5710E"/>
    <w:rsid w:val="00D63D67"/>
    <w:rsid w:val="00D723CB"/>
    <w:rsid w:val="00D7309E"/>
    <w:rsid w:val="00D819CE"/>
    <w:rsid w:val="00D854FA"/>
    <w:rsid w:val="00DA527B"/>
    <w:rsid w:val="00DA6DB8"/>
    <w:rsid w:val="00DA6F52"/>
    <w:rsid w:val="00DA74AE"/>
    <w:rsid w:val="00DB75DC"/>
    <w:rsid w:val="00DD415A"/>
    <w:rsid w:val="00DE212D"/>
    <w:rsid w:val="00DF24C9"/>
    <w:rsid w:val="00DF24E9"/>
    <w:rsid w:val="00E0078E"/>
    <w:rsid w:val="00E060EC"/>
    <w:rsid w:val="00E14E14"/>
    <w:rsid w:val="00E2783E"/>
    <w:rsid w:val="00E30DE6"/>
    <w:rsid w:val="00E318BE"/>
    <w:rsid w:val="00E42E14"/>
    <w:rsid w:val="00E47ED9"/>
    <w:rsid w:val="00E50F1F"/>
    <w:rsid w:val="00E5524A"/>
    <w:rsid w:val="00E56D94"/>
    <w:rsid w:val="00E616BA"/>
    <w:rsid w:val="00E61FBD"/>
    <w:rsid w:val="00E64D66"/>
    <w:rsid w:val="00E65648"/>
    <w:rsid w:val="00E67FFD"/>
    <w:rsid w:val="00E70A17"/>
    <w:rsid w:val="00E70C7B"/>
    <w:rsid w:val="00E73B10"/>
    <w:rsid w:val="00E7646A"/>
    <w:rsid w:val="00E946D6"/>
    <w:rsid w:val="00EA38D8"/>
    <w:rsid w:val="00EA5FAF"/>
    <w:rsid w:val="00EB630B"/>
    <w:rsid w:val="00EB76E6"/>
    <w:rsid w:val="00EC1CCB"/>
    <w:rsid w:val="00EC6C7F"/>
    <w:rsid w:val="00ED0A9B"/>
    <w:rsid w:val="00ED1DAB"/>
    <w:rsid w:val="00ED4C6A"/>
    <w:rsid w:val="00EE3B0D"/>
    <w:rsid w:val="00EE3FE3"/>
    <w:rsid w:val="00EE414F"/>
    <w:rsid w:val="00EF6CAB"/>
    <w:rsid w:val="00F04F04"/>
    <w:rsid w:val="00F279DB"/>
    <w:rsid w:val="00F3081F"/>
    <w:rsid w:val="00F35D67"/>
    <w:rsid w:val="00F54570"/>
    <w:rsid w:val="00F55CE7"/>
    <w:rsid w:val="00F67BA0"/>
    <w:rsid w:val="00F70B9E"/>
    <w:rsid w:val="00F8474D"/>
    <w:rsid w:val="00F96006"/>
    <w:rsid w:val="00FB363C"/>
    <w:rsid w:val="00FB798C"/>
    <w:rsid w:val="00FC33E5"/>
    <w:rsid w:val="00FC3A04"/>
    <w:rsid w:val="00FC4F7A"/>
    <w:rsid w:val="00FF23D8"/>
    <w:rsid w:val="00FF5856"/>
    <w:rsid w:val="08226AE0"/>
    <w:rsid w:val="0C5D3C79"/>
    <w:rsid w:val="14D47ED9"/>
    <w:rsid w:val="2BB533E2"/>
    <w:rsid w:val="32C6743F"/>
    <w:rsid w:val="407250BD"/>
    <w:rsid w:val="48FC2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D07A111"/>
  <w15:docId w15:val="{AC0BA92B-4307-4C01-A7BE-DFDD304C2A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4" w:line="250" w:lineRule="auto"/>
      <w:ind w:left="125" w:right="1983" w:hanging="10"/>
    </w:pPr>
    <w:rPr>
      <w:rFonts w:eastAsia="Times New Roman"/>
      <w:color w:val="000000"/>
      <w:kern w:val="2"/>
      <w:sz w:val="28"/>
      <w:szCs w:val="24"/>
      <w14:ligatures w14:val="standardContextual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290" w:line="376" w:lineRule="auto"/>
      <w:outlineLvl w:val="3"/>
    </w:pPr>
    <w:rPr>
      <w:b/>
      <w:bCs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unhideWhenUsed/>
    <w:qFormat/>
    <w:pPr>
      <w:widowControl w:val="0"/>
      <w:autoSpaceDE w:val="0"/>
      <w:autoSpaceDN w:val="0"/>
      <w:spacing w:after="0" w:line="240" w:lineRule="auto"/>
      <w:ind w:left="0" w:right="0" w:firstLine="0"/>
    </w:pPr>
    <w:rPr>
      <w:color w:val="auto"/>
      <w:kern w:val="0"/>
      <w:sz w:val="24"/>
      <w:lang w:val="en-US" w:eastAsia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0">
    <w:name w:val="TableGrid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eastAsia="Times New Roman" w:hAnsi="Times New Roman" w:cs="Times New Roman"/>
      <w:color w:val="000000"/>
      <w:sz w:val="28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eastAsia="Times New Roman" w:hAnsi="Times New Roman" w:cs="Times New Roman"/>
      <w:color w:val="000000"/>
      <w:sz w:val="28"/>
    </w:rPr>
  </w:style>
  <w:style w:type="character" w:customStyle="1" w:styleId="BodyTextChar">
    <w:name w:val="Body Text Char"/>
    <w:basedOn w:val="DefaultParagraphFont"/>
    <w:link w:val="BodyText"/>
    <w:uiPriority w:val="1"/>
    <w:semiHidden/>
    <w:qFormat/>
    <w:rPr>
      <w:rFonts w:ascii="Times New Roman" w:eastAsia="Times New Roman" w:hAnsi="Times New Roman" w:cs="Times New Roman"/>
      <w:kern w:val="0"/>
      <w:lang w:val="en-US" w:eastAsia="en-US"/>
      <w14:ligatures w14:val="none"/>
    </w:rPr>
  </w:style>
  <w:style w:type="paragraph" w:customStyle="1" w:styleId="TableParagraph">
    <w:name w:val="Table Paragraph"/>
    <w:basedOn w:val="Normal"/>
    <w:uiPriority w:val="1"/>
    <w:qFormat/>
    <w:rPr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57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0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0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3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8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5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1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5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6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3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7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6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9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1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43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2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32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1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4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9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1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4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6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microsoft.com/office/2011/relationships/people" Target="peop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87D177DD-4FD9-4FA1-85CE-DF929E45231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43</Pages>
  <Words>5085</Words>
  <Characters>28986</Characters>
  <Application>Microsoft Office Word</Application>
  <DocSecurity>0</DocSecurity>
  <Lines>241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Davis_Maths_manual[2]</vt:lpstr>
    </vt:vector>
  </TitlesOfParts>
  <Company/>
  <LinksUpToDate>false</LinksUpToDate>
  <CharactersWithSpaces>34003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Davis_Maths_manual[2]</dc:title>
  <dc:creator>Davis Johney</dc:creator>
  <cp:lastModifiedBy>Jaswanth Challa Ivanaye</cp:lastModifiedBy>
  <cp:revision>49</cp:revision>
  <dcterms:created xsi:type="dcterms:W3CDTF">2025-04-06T15:41:00Z</dcterms:created>
  <dcterms:modified xsi:type="dcterms:W3CDTF">2025-04-21T04:05:00Z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2057-12.2.0.20348</vt:lpwstr>
  </property>
  <property fmtid="{D5CDD505-2E9C-101B-9397-08002B2CF9AE}" pid="3" name="ICV">
    <vt:lpwstr>69FAF81DB6EE46079098C70EB6F2A265_12</vt:lpwstr>
  </property>
</Properties>
</file>